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FA50F6" w14:textId="4CDD278D" w:rsidR="008677B2" w:rsidRPr="00ED4E7E" w:rsidRDefault="00C14528" w:rsidP="009E6F20">
      <w:pPr>
        <w:pStyle w:val="Title"/>
        <w:sectPr w:rsidR="008677B2" w:rsidRPr="00ED4E7E" w:rsidSect="001E3A5F">
          <w:headerReference w:type="default" r:id="rId8"/>
          <w:type w:val="continuous"/>
          <w:pgSz w:w="15840" w:h="12240" w:orient="landscape" w:code="1"/>
          <w:pgMar w:top="2330" w:right="1530" w:bottom="1170" w:left="3960" w:header="994" w:footer="720" w:gutter="0"/>
          <w:cols w:space="720"/>
        </w:sectPr>
      </w:pPr>
      <w:ins w:id="0" w:author="You, Yuhui" w:date="2020-02-11T16:56:00Z">
        <w:r>
          <w:rPr>
            <w:noProof/>
            <w:color w:val="000000"/>
          </w:rPr>
          <mc:AlternateContent>
            <mc:Choice Requires="wps">
              <w:drawing>
                <wp:anchor distT="0" distB="0" distL="114300" distR="114300" simplePos="0" relativeHeight="251658245" behindDoc="0" locked="1" layoutInCell="1" allowOverlap="0" wp14:anchorId="5B431B6C" wp14:editId="2E5DDE39">
                  <wp:simplePos x="0" y="0"/>
                  <wp:positionH relativeFrom="page">
                    <wp:posOffset>416560</wp:posOffset>
                  </wp:positionH>
                  <wp:positionV relativeFrom="paragraph">
                    <wp:posOffset>-635</wp:posOffset>
                  </wp:positionV>
                  <wp:extent cx="1828800" cy="5436235"/>
                  <wp:effectExtent l="0" t="0" r="0" b="0"/>
                  <wp:wrapNone/>
                  <wp:docPr id="8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4362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B6323" w14:textId="77777777" w:rsidR="00C14528" w:rsidRDefault="00C14528" w:rsidP="00C14528">
                              <w:pPr>
                                <w:pStyle w:val="NormalWeb"/>
                                <w:rPr>
                                  <w:ins w:id="1" w:author="You, Yuhui" w:date="2020-02-11T16:57:00Z"/>
                                  <w:rFonts w:ascii="Verdana" w:hAnsi="Verdana"/>
                                  <w:kern w:val="18"/>
                                  <w:sz w:val="15"/>
                                  <w:szCs w:val="20"/>
                                  <w:lang w:eastAsia="en-US"/>
                                </w:rPr>
                              </w:pPr>
                            </w:p>
                            <w:p w14:paraId="6F30AF9A" w14:textId="77777777" w:rsidR="00C14528" w:rsidRDefault="00C14528" w:rsidP="00C14528">
                              <w:pPr>
                                <w:pStyle w:val="NormalWeb"/>
                                <w:rPr>
                                  <w:ins w:id="2" w:author="You, Yuhui" w:date="2020-02-11T16:57:00Z"/>
                                  <w:rFonts w:ascii="Verdana" w:hAnsi="Verdana"/>
                                  <w:kern w:val="18"/>
                                  <w:sz w:val="15"/>
                                  <w:szCs w:val="20"/>
                                  <w:lang w:eastAsia="en-US"/>
                                </w:rPr>
                              </w:pPr>
                            </w:p>
                            <w:p w14:paraId="1F5068A0" w14:textId="77777777" w:rsidR="00C14528" w:rsidRDefault="00C14528" w:rsidP="00C14528">
                              <w:pPr>
                                <w:pStyle w:val="NormalWeb"/>
                                <w:rPr>
                                  <w:ins w:id="3" w:author="You, Yuhui" w:date="2020-02-11T16:57:00Z"/>
                                  <w:rFonts w:ascii="Verdana" w:hAnsi="Verdana"/>
                                  <w:kern w:val="18"/>
                                  <w:sz w:val="15"/>
                                  <w:szCs w:val="20"/>
                                  <w:lang w:eastAsia="en-US"/>
                                </w:rPr>
                              </w:pPr>
                            </w:p>
                            <w:p w14:paraId="73BB0A5D" w14:textId="77777777" w:rsidR="00C14528" w:rsidRDefault="00C14528" w:rsidP="00C14528">
                              <w:pPr>
                                <w:pStyle w:val="NormalWeb"/>
                                <w:rPr>
                                  <w:ins w:id="4" w:author="You, Yuhui" w:date="2020-02-11T16:57:00Z"/>
                                  <w:rFonts w:ascii="Verdana" w:hAnsi="Verdana"/>
                                  <w:kern w:val="18"/>
                                  <w:sz w:val="15"/>
                                  <w:szCs w:val="20"/>
                                  <w:lang w:eastAsia="en-US"/>
                                </w:rPr>
                              </w:pPr>
                            </w:p>
                            <w:p w14:paraId="5E4DA1AC" w14:textId="77777777" w:rsidR="00C14528" w:rsidRDefault="00C14528" w:rsidP="00C14528">
                              <w:pPr>
                                <w:pStyle w:val="NormalWeb"/>
                                <w:rPr>
                                  <w:ins w:id="5" w:author="You, Yuhui" w:date="2020-02-11T16:57:00Z"/>
                                  <w:rFonts w:ascii="Verdana" w:hAnsi="Verdana"/>
                                  <w:kern w:val="18"/>
                                  <w:sz w:val="15"/>
                                  <w:szCs w:val="20"/>
                                  <w:lang w:eastAsia="en-US"/>
                                </w:rPr>
                              </w:pPr>
                            </w:p>
                            <w:p w14:paraId="2FD11262" w14:textId="77777777" w:rsidR="00C14528" w:rsidRDefault="00C14528" w:rsidP="00C14528">
                              <w:pPr>
                                <w:pStyle w:val="NormalWeb"/>
                                <w:rPr>
                                  <w:ins w:id="6" w:author="You, Yuhui" w:date="2020-02-11T16:57:00Z"/>
                                  <w:rFonts w:ascii="Verdana" w:hAnsi="Verdana"/>
                                  <w:kern w:val="18"/>
                                  <w:sz w:val="15"/>
                                  <w:szCs w:val="20"/>
                                  <w:lang w:eastAsia="en-US"/>
                                </w:rPr>
                              </w:pPr>
                            </w:p>
                            <w:p w14:paraId="5C16DC8B" w14:textId="77777777" w:rsidR="00C14528" w:rsidRDefault="00C14528" w:rsidP="00C14528">
                              <w:pPr>
                                <w:pStyle w:val="NormalWeb"/>
                                <w:rPr>
                                  <w:ins w:id="7" w:author="You, Yuhui" w:date="2020-02-11T16:57:00Z"/>
                                  <w:rFonts w:ascii="Verdana" w:hAnsi="Verdana"/>
                                  <w:kern w:val="18"/>
                                  <w:sz w:val="15"/>
                                  <w:szCs w:val="20"/>
                                  <w:lang w:eastAsia="en-US"/>
                                </w:rPr>
                              </w:pPr>
                            </w:p>
                            <w:p w14:paraId="02959E30" w14:textId="7417A533" w:rsidR="00C14528" w:rsidDel="00C14528" w:rsidRDefault="00C14528" w:rsidP="00C14528">
                              <w:pPr>
                                <w:pStyle w:val="NormalWeb"/>
                                <w:rPr>
                                  <w:del w:id="8" w:author="You, Yuhui" w:date="2020-02-11T16:55:00Z"/>
                                  <w:rFonts w:ascii="Verdana" w:hAnsi="Verdana"/>
                                  <w:kern w:val="18"/>
                                  <w:sz w:val="15"/>
                                  <w:szCs w:val="20"/>
                                  <w:lang w:eastAsia="en-US"/>
                                </w:rPr>
                              </w:pPr>
                              <w:del w:id="9" w:author="You, Yuhui" w:date="2020-02-11T16:31:00Z">
                                <w:r w:rsidDel="00030D9F">
                                  <w:rPr>
                                    <w:noProof/>
                                    <w:sz w:val="15"/>
                                    <w:lang w:eastAsia="ja-JP"/>
                                  </w:rPr>
                                  <w:drawing>
                                    <wp:inline distT="0" distB="0" distL="0" distR="0" wp14:anchorId="7710C776" wp14:editId="59C0E7F0">
                                      <wp:extent cx="2319030" cy="173032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26 at 13.54.10.png"/>
                                              <pic:cNvPicPr/>
                                            </pic:nvPicPr>
                                            <pic:blipFill>
                                              <a:blip r:embed="rId9"/>
                                              <a:stretch>
                                                <a:fillRect/>
                                              </a:stretch>
                                            </pic:blipFill>
                                            <pic:spPr>
                                              <a:xfrm>
                                                <a:off x="0" y="0"/>
                                                <a:ext cx="2368529" cy="1767261"/>
                                              </a:xfrm>
                                              <a:prstGeom prst="rect">
                                                <a:avLst/>
                                              </a:prstGeom>
                                            </pic:spPr>
                                          </pic:pic>
                                        </a:graphicData>
                                      </a:graphic>
                                    </wp:inline>
                                  </w:drawing>
                                </w:r>
                              </w:del>
                              <w:ins w:id="10" w:author="You, Yuhui" w:date="2020-02-11T16:54:00Z">
                                <w:r>
                                  <w:rPr>
                                    <w:noProof/>
                                    <w:sz w:val="15"/>
                                  </w:rPr>
                                  <w:drawing>
                                    <wp:inline distT="0" distB="0" distL="0" distR="0" wp14:anchorId="588EB595" wp14:editId="75D8F555">
                                      <wp:extent cx="1638697" cy="23493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10"/>
                                              <a:stretch>
                                                <a:fillRect/>
                                              </a:stretch>
                                            </pic:blipFill>
                                            <pic:spPr>
                                              <a:xfrm>
                                                <a:off x="0" y="0"/>
                                                <a:ext cx="1667535" cy="2390648"/>
                                              </a:xfrm>
                                              <a:prstGeom prst="rect">
                                                <a:avLst/>
                                              </a:prstGeom>
                                            </pic:spPr>
                                          </pic:pic>
                                        </a:graphicData>
                                      </a:graphic>
                                    </wp:inline>
                                  </w:drawing>
                                </w:r>
                              </w:ins>
                              <w:r w:rsidRPr="004C3E83">
                                <w:rPr>
                                  <w:rFonts w:ascii="Verdana" w:hAnsi="Verdana"/>
                                  <w:kern w:val="18"/>
                                  <w:sz w:val="15"/>
                                  <w:szCs w:val="20"/>
                                  <w:lang w:eastAsia="en-US"/>
                                </w:rPr>
                                <w:t xml:space="preserve">Figure 1: </w:t>
                              </w:r>
                              <w:r>
                                <w:rPr>
                                  <w:rFonts w:ascii="Verdana" w:hAnsi="Verdana"/>
                                  <w:kern w:val="18"/>
                                  <w:sz w:val="15"/>
                                  <w:szCs w:val="20"/>
                                  <w:lang w:eastAsia="en-US"/>
                                </w:rPr>
                                <w:t xml:space="preserve">EMI and other </w:t>
                              </w:r>
                              <w:r w:rsidRPr="004C3E83">
                                <w:rPr>
                                  <w:rFonts w:ascii="Verdana" w:hAnsi="Verdana"/>
                                  <w:kern w:val="18"/>
                                  <w:sz w:val="15"/>
                                  <w:szCs w:val="20"/>
                                  <w:lang w:eastAsia="en-US"/>
                                </w:rPr>
                                <w:t>robots mapped into</w:t>
                              </w:r>
                              <w:r>
                                <w:rPr>
                                  <w:rFonts w:ascii="Verdana" w:hAnsi="Verdana"/>
                                  <w:kern w:val="18"/>
                                  <w:sz w:val="15"/>
                                  <w:szCs w:val="20"/>
                                  <w:lang w:eastAsia="en-US"/>
                                </w:rPr>
                                <w:t xml:space="preserve"> different</w:t>
                              </w:r>
                              <w:r w:rsidRPr="004C3E83">
                                <w:rPr>
                                  <w:rFonts w:ascii="Verdana" w:hAnsi="Verdana"/>
                                  <w:kern w:val="18"/>
                                  <w:sz w:val="15"/>
                                  <w:szCs w:val="20"/>
                                  <w:lang w:eastAsia="en-US"/>
                                </w:rPr>
                                <w:t xml:space="preserve"> design features (1. [10] 2. [11], 3. [3], 4. [9], 5. [14], 6. [2], 7. [6], 8. [16], 9. [1], 10. [4], 11. [15], 12. [5])</w:t>
                              </w:r>
                            </w:p>
                            <w:p w14:paraId="40E255A1" w14:textId="77777777" w:rsidR="00C14528" w:rsidRPr="004C3E83" w:rsidRDefault="00C14528" w:rsidP="00C14528">
                              <w:pPr>
                                <w:pStyle w:val="NormalWeb"/>
                                <w:rPr>
                                  <w:rFonts w:ascii="Verdana" w:hAnsi="Verdana"/>
                                  <w:kern w:val="18"/>
                                  <w:sz w:val="11"/>
                                  <w:szCs w:val="20"/>
                                  <w:lang w:eastAsia="en-US"/>
                                </w:rPr>
                              </w:pPr>
                            </w:p>
                            <w:p w14:paraId="45FBD230" w14:textId="725DE8EF" w:rsidR="00C14528" w:rsidDel="00C14528" w:rsidRDefault="00C14528" w:rsidP="00C14528">
                              <w:pPr>
                                <w:rPr>
                                  <w:del w:id="11" w:author="You, Yuhui" w:date="2020-02-11T16:57:00Z"/>
                                  <w:rFonts w:ascii="Times New Roman" w:eastAsia="Times New Roman" w:hAnsi="Times New Roman"/>
                                  <w:kern w:val="0"/>
                                  <w:sz w:val="15"/>
                                  <w:szCs w:val="24"/>
                                  <w:lang w:eastAsia="zh-CN"/>
                                </w:rPr>
                              </w:pPr>
                              <w:del w:id="12" w:author="You, Yuhui" w:date="2020-02-11T16:57:00Z">
                                <w:r w:rsidDel="00C14528">
                                  <w:rPr>
                                    <w:rFonts w:ascii="Times New Roman" w:eastAsia="Times New Roman" w:hAnsi="Times New Roman"/>
                                    <w:noProof/>
                                    <w:kern w:val="0"/>
                                    <w:sz w:val="15"/>
                                    <w:szCs w:val="24"/>
                                    <w:lang w:eastAsia="zh-CN"/>
                                  </w:rPr>
                                  <w:drawing>
                                    <wp:inline distT="0" distB="0" distL="0" distR="0" wp14:anchorId="1F48C6C6" wp14:editId="73FC9E2D">
                                      <wp:extent cx="1637030" cy="2326005"/>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i_arc.png"/>
                                              <pic:cNvPicPr/>
                                            </pic:nvPicPr>
                                            <pic:blipFill>
                                              <a:blip r:embed="rId11"/>
                                              <a:stretch>
                                                <a:fillRect/>
                                              </a:stretch>
                                            </pic:blipFill>
                                            <pic:spPr>
                                              <a:xfrm>
                                                <a:off x="0" y="0"/>
                                                <a:ext cx="1637030" cy="2326005"/>
                                              </a:xfrm>
                                              <a:prstGeom prst="rect">
                                                <a:avLst/>
                                              </a:prstGeom>
                                            </pic:spPr>
                                          </pic:pic>
                                        </a:graphicData>
                                      </a:graphic>
                                    </wp:inline>
                                  </w:drawing>
                                </w:r>
                                <w:r w:rsidRPr="006A36E4" w:rsidDel="00C14528">
                                  <w:rPr>
                                    <w:rFonts w:eastAsia="Times New Roman"/>
                                    <w:sz w:val="15"/>
                                  </w:rPr>
                                  <w:delText xml:space="preserve">Figure 2: </w:delText>
                                </w:r>
                                <w:r w:rsidRPr="006A36E4" w:rsidDel="00C14528">
                                  <w:rPr>
                                    <w:rFonts w:eastAsia="Times New Roman" w:hint="eastAsia"/>
                                    <w:sz w:val="15"/>
                                  </w:rPr>
                                  <w:delText>EMI</w:delText>
                                </w:r>
                                <w:r w:rsidRPr="006A36E4" w:rsidDel="00C14528">
                                  <w:rPr>
                                    <w:rFonts w:eastAsia="Times New Roman"/>
                                    <w:sz w:val="15"/>
                                  </w:rPr>
                                  <w:delText>’s architecture</w:delText>
                                </w:r>
                              </w:del>
                            </w:p>
                            <w:p w14:paraId="68BB5DF7" w14:textId="77777777" w:rsidR="00C14528" w:rsidRPr="0004301F" w:rsidRDefault="00C14528" w:rsidP="00C1452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431B6C" id="_x0000_t202" coordsize="21600,21600" o:spt="202" path="m,l,21600r21600,l21600,xe">
                  <v:stroke joinstyle="miter"/>
                  <v:path gradientshapeok="t" o:connecttype="rect"/>
                </v:shapetype>
                <v:shape id="Text Box 19" o:spid="_x0000_s1026" type="#_x0000_t202" style="position:absolute;left:0;text-align:left;margin-left:32.8pt;margin-top:-.05pt;width:2in;height:428.0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" o:allowoverlap="f" filled="f" stroked="f">
                  <v:textbox>
                    <w:txbxContent>
                      <w:p w14:paraId="6EAB6323" w14:textId="77777777" w:rsidR="00C14528" w:rsidRDefault="00C14528" w:rsidP="00C14528">
                        <w:pPr>
                          <w:pStyle w:val="NormalWeb"/>
                          <w:rPr>
                            <w:ins w:id="13" w:author="You, Yuhui" w:date="2020-02-11T16:57:00Z"/>
                            <w:rFonts w:ascii="Verdana" w:hAnsi="Verdana"/>
                            <w:kern w:val="18"/>
                            <w:sz w:val="15"/>
                            <w:szCs w:val="20"/>
                            <w:lang w:eastAsia="en-US"/>
                          </w:rPr>
                        </w:pPr>
                      </w:p>
                      <w:p w14:paraId="6F30AF9A" w14:textId="77777777" w:rsidR="00C14528" w:rsidRDefault="00C14528" w:rsidP="00C14528">
                        <w:pPr>
                          <w:pStyle w:val="NormalWeb"/>
                          <w:rPr>
                            <w:ins w:id="14" w:author="You, Yuhui" w:date="2020-02-11T16:57:00Z"/>
                            <w:rFonts w:ascii="Verdana" w:hAnsi="Verdana"/>
                            <w:kern w:val="18"/>
                            <w:sz w:val="15"/>
                            <w:szCs w:val="20"/>
                            <w:lang w:eastAsia="en-US"/>
                          </w:rPr>
                        </w:pPr>
                      </w:p>
                      <w:p w14:paraId="1F5068A0" w14:textId="77777777" w:rsidR="00C14528" w:rsidRDefault="00C14528" w:rsidP="00C14528">
                        <w:pPr>
                          <w:pStyle w:val="NormalWeb"/>
                          <w:rPr>
                            <w:ins w:id="15" w:author="You, Yuhui" w:date="2020-02-11T16:57:00Z"/>
                            <w:rFonts w:ascii="Verdana" w:hAnsi="Verdana"/>
                            <w:kern w:val="18"/>
                            <w:sz w:val="15"/>
                            <w:szCs w:val="20"/>
                            <w:lang w:eastAsia="en-US"/>
                          </w:rPr>
                        </w:pPr>
                      </w:p>
                      <w:p w14:paraId="73BB0A5D" w14:textId="77777777" w:rsidR="00C14528" w:rsidRDefault="00C14528" w:rsidP="00C14528">
                        <w:pPr>
                          <w:pStyle w:val="NormalWeb"/>
                          <w:rPr>
                            <w:ins w:id="16" w:author="You, Yuhui" w:date="2020-02-11T16:57:00Z"/>
                            <w:rFonts w:ascii="Verdana" w:hAnsi="Verdana"/>
                            <w:kern w:val="18"/>
                            <w:sz w:val="15"/>
                            <w:szCs w:val="20"/>
                            <w:lang w:eastAsia="en-US"/>
                          </w:rPr>
                        </w:pPr>
                      </w:p>
                      <w:p w14:paraId="5E4DA1AC" w14:textId="77777777" w:rsidR="00C14528" w:rsidRDefault="00C14528" w:rsidP="00C14528">
                        <w:pPr>
                          <w:pStyle w:val="NormalWeb"/>
                          <w:rPr>
                            <w:ins w:id="17" w:author="You, Yuhui" w:date="2020-02-11T16:57:00Z"/>
                            <w:rFonts w:ascii="Verdana" w:hAnsi="Verdana"/>
                            <w:kern w:val="18"/>
                            <w:sz w:val="15"/>
                            <w:szCs w:val="20"/>
                            <w:lang w:eastAsia="en-US"/>
                          </w:rPr>
                        </w:pPr>
                      </w:p>
                      <w:p w14:paraId="2FD11262" w14:textId="77777777" w:rsidR="00C14528" w:rsidRDefault="00C14528" w:rsidP="00C14528">
                        <w:pPr>
                          <w:pStyle w:val="NormalWeb"/>
                          <w:rPr>
                            <w:ins w:id="18" w:author="You, Yuhui" w:date="2020-02-11T16:57:00Z"/>
                            <w:rFonts w:ascii="Verdana" w:hAnsi="Verdana"/>
                            <w:kern w:val="18"/>
                            <w:sz w:val="15"/>
                            <w:szCs w:val="20"/>
                            <w:lang w:eastAsia="en-US"/>
                          </w:rPr>
                        </w:pPr>
                      </w:p>
                      <w:p w14:paraId="5C16DC8B" w14:textId="77777777" w:rsidR="00C14528" w:rsidRDefault="00C14528" w:rsidP="00C14528">
                        <w:pPr>
                          <w:pStyle w:val="NormalWeb"/>
                          <w:rPr>
                            <w:ins w:id="19" w:author="You, Yuhui" w:date="2020-02-11T16:57:00Z"/>
                            <w:rFonts w:ascii="Verdana" w:hAnsi="Verdana"/>
                            <w:kern w:val="18"/>
                            <w:sz w:val="15"/>
                            <w:szCs w:val="20"/>
                            <w:lang w:eastAsia="en-US"/>
                          </w:rPr>
                        </w:pPr>
                      </w:p>
                      <w:p w14:paraId="02959E30" w14:textId="7417A533" w:rsidR="00C14528" w:rsidDel="00C14528" w:rsidRDefault="00C14528" w:rsidP="00C14528">
                        <w:pPr>
                          <w:pStyle w:val="NormalWeb"/>
                          <w:rPr>
                            <w:del w:id="20" w:author="You, Yuhui" w:date="2020-02-11T16:55:00Z"/>
                            <w:rFonts w:ascii="Verdana" w:hAnsi="Verdana"/>
                            <w:kern w:val="18"/>
                            <w:sz w:val="15"/>
                            <w:szCs w:val="20"/>
                            <w:lang w:eastAsia="en-US"/>
                          </w:rPr>
                        </w:pPr>
                        <w:del w:id="21" w:author="You, Yuhui" w:date="2020-02-11T16:31:00Z">
                          <w:r w:rsidDel="00030D9F">
                            <w:rPr>
                              <w:noProof/>
                              <w:sz w:val="15"/>
                              <w:lang w:eastAsia="ja-JP"/>
                            </w:rPr>
                            <w:drawing>
                              <wp:inline distT="0" distB="0" distL="0" distR="0" wp14:anchorId="7710C776" wp14:editId="59C0E7F0">
                                <wp:extent cx="2319030" cy="173032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26 at 13.54.10.png"/>
                                        <pic:cNvPicPr/>
                                      </pic:nvPicPr>
                                      <pic:blipFill>
                                        <a:blip r:embed="rId12"/>
                                        <a:stretch>
                                          <a:fillRect/>
                                        </a:stretch>
                                      </pic:blipFill>
                                      <pic:spPr>
                                        <a:xfrm>
                                          <a:off x="0" y="0"/>
                                          <a:ext cx="2368529" cy="1767261"/>
                                        </a:xfrm>
                                        <a:prstGeom prst="rect">
                                          <a:avLst/>
                                        </a:prstGeom>
                                      </pic:spPr>
                                    </pic:pic>
                                  </a:graphicData>
                                </a:graphic>
                              </wp:inline>
                            </w:drawing>
                          </w:r>
                        </w:del>
                        <w:ins w:id="22" w:author="You, Yuhui" w:date="2020-02-11T16:54:00Z">
                          <w:r>
                            <w:rPr>
                              <w:noProof/>
                              <w:sz w:val="15"/>
                            </w:rPr>
                            <w:drawing>
                              <wp:inline distT="0" distB="0" distL="0" distR="0" wp14:anchorId="588EB595" wp14:editId="75D8F555">
                                <wp:extent cx="1638697" cy="23493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13"/>
                                        <a:stretch>
                                          <a:fillRect/>
                                        </a:stretch>
                                      </pic:blipFill>
                                      <pic:spPr>
                                        <a:xfrm>
                                          <a:off x="0" y="0"/>
                                          <a:ext cx="1667535" cy="2390648"/>
                                        </a:xfrm>
                                        <a:prstGeom prst="rect">
                                          <a:avLst/>
                                        </a:prstGeom>
                                      </pic:spPr>
                                    </pic:pic>
                                  </a:graphicData>
                                </a:graphic>
                              </wp:inline>
                            </w:drawing>
                          </w:r>
                        </w:ins>
                        <w:r w:rsidRPr="004C3E83">
                          <w:rPr>
                            <w:rFonts w:ascii="Verdana" w:hAnsi="Verdana"/>
                            <w:kern w:val="18"/>
                            <w:sz w:val="15"/>
                            <w:szCs w:val="20"/>
                            <w:lang w:eastAsia="en-US"/>
                          </w:rPr>
                          <w:t xml:space="preserve">Figure 1: </w:t>
                        </w:r>
                        <w:r>
                          <w:rPr>
                            <w:rFonts w:ascii="Verdana" w:hAnsi="Verdana"/>
                            <w:kern w:val="18"/>
                            <w:sz w:val="15"/>
                            <w:szCs w:val="20"/>
                            <w:lang w:eastAsia="en-US"/>
                          </w:rPr>
                          <w:t xml:space="preserve">EMI and other </w:t>
                        </w:r>
                        <w:r w:rsidRPr="004C3E83">
                          <w:rPr>
                            <w:rFonts w:ascii="Verdana" w:hAnsi="Verdana"/>
                            <w:kern w:val="18"/>
                            <w:sz w:val="15"/>
                            <w:szCs w:val="20"/>
                            <w:lang w:eastAsia="en-US"/>
                          </w:rPr>
                          <w:t>robots mapped into</w:t>
                        </w:r>
                        <w:r>
                          <w:rPr>
                            <w:rFonts w:ascii="Verdana" w:hAnsi="Verdana"/>
                            <w:kern w:val="18"/>
                            <w:sz w:val="15"/>
                            <w:szCs w:val="20"/>
                            <w:lang w:eastAsia="en-US"/>
                          </w:rPr>
                          <w:t xml:space="preserve"> different</w:t>
                        </w:r>
                        <w:r w:rsidRPr="004C3E83">
                          <w:rPr>
                            <w:rFonts w:ascii="Verdana" w:hAnsi="Verdana"/>
                            <w:kern w:val="18"/>
                            <w:sz w:val="15"/>
                            <w:szCs w:val="20"/>
                            <w:lang w:eastAsia="en-US"/>
                          </w:rPr>
                          <w:t xml:space="preserve"> design features (1. [10] 2. [11], 3. [3], 4. [9], 5. [14], 6. [2], 7. [6], 8. [16], 9. [1], 10. [4], 11. [15], 12. [5])</w:t>
                        </w:r>
                      </w:p>
                      <w:p w14:paraId="40E255A1" w14:textId="77777777" w:rsidR="00C14528" w:rsidRPr="004C3E83" w:rsidRDefault="00C14528" w:rsidP="00C14528">
                        <w:pPr>
                          <w:pStyle w:val="NormalWeb"/>
                          <w:rPr>
                            <w:rFonts w:ascii="Verdana" w:hAnsi="Verdana"/>
                            <w:kern w:val="18"/>
                            <w:sz w:val="11"/>
                            <w:szCs w:val="20"/>
                            <w:lang w:eastAsia="en-US"/>
                          </w:rPr>
                        </w:pPr>
                      </w:p>
                      <w:p w14:paraId="45FBD230" w14:textId="725DE8EF" w:rsidR="00C14528" w:rsidDel="00C14528" w:rsidRDefault="00C14528" w:rsidP="00C14528">
                        <w:pPr>
                          <w:rPr>
                            <w:del w:id="23" w:author="You, Yuhui" w:date="2020-02-11T16:57:00Z"/>
                            <w:rFonts w:ascii="Times New Roman" w:eastAsia="Times New Roman" w:hAnsi="Times New Roman"/>
                            <w:kern w:val="0"/>
                            <w:sz w:val="15"/>
                            <w:szCs w:val="24"/>
                            <w:lang w:eastAsia="zh-CN"/>
                          </w:rPr>
                        </w:pPr>
                        <w:del w:id="24" w:author="You, Yuhui" w:date="2020-02-11T16:57:00Z">
                          <w:r w:rsidDel="00C14528">
                            <w:rPr>
                              <w:rFonts w:ascii="Times New Roman" w:eastAsia="Times New Roman" w:hAnsi="Times New Roman"/>
                              <w:noProof/>
                              <w:kern w:val="0"/>
                              <w:sz w:val="15"/>
                              <w:szCs w:val="24"/>
                              <w:lang w:eastAsia="zh-CN"/>
                            </w:rPr>
                            <w:drawing>
                              <wp:inline distT="0" distB="0" distL="0" distR="0" wp14:anchorId="1F48C6C6" wp14:editId="73FC9E2D">
                                <wp:extent cx="1637030" cy="2326005"/>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i_arc.png"/>
                                        <pic:cNvPicPr/>
                                      </pic:nvPicPr>
                                      <pic:blipFill>
                                        <a:blip r:embed="rId14"/>
                                        <a:stretch>
                                          <a:fillRect/>
                                        </a:stretch>
                                      </pic:blipFill>
                                      <pic:spPr>
                                        <a:xfrm>
                                          <a:off x="0" y="0"/>
                                          <a:ext cx="1637030" cy="2326005"/>
                                        </a:xfrm>
                                        <a:prstGeom prst="rect">
                                          <a:avLst/>
                                        </a:prstGeom>
                                      </pic:spPr>
                                    </pic:pic>
                                  </a:graphicData>
                                </a:graphic>
                              </wp:inline>
                            </w:drawing>
                          </w:r>
                          <w:r w:rsidRPr="006A36E4" w:rsidDel="00C14528">
                            <w:rPr>
                              <w:rFonts w:eastAsia="Times New Roman"/>
                              <w:sz w:val="15"/>
                            </w:rPr>
                            <w:delText xml:space="preserve">Figure 2: </w:delText>
                          </w:r>
                          <w:r w:rsidRPr="006A36E4" w:rsidDel="00C14528">
                            <w:rPr>
                              <w:rFonts w:eastAsia="Times New Roman" w:hint="eastAsia"/>
                              <w:sz w:val="15"/>
                            </w:rPr>
                            <w:delText>EMI</w:delText>
                          </w:r>
                          <w:r w:rsidRPr="006A36E4" w:rsidDel="00C14528">
                            <w:rPr>
                              <w:rFonts w:eastAsia="Times New Roman"/>
                              <w:sz w:val="15"/>
                            </w:rPr>
                            <w:delText>’s architecture</w:delText>
                          </w:r>
                        </w:del>
                      </w:p>
                      <w:p w14:paraId="68BB5DF7" w14:textId="77777777" w:rsidR="00C14528" w:rsidRPr="0004301F" w:rsidRDefault="00C14528" w:rsidP="00C14528"/>
                    </w:txbxContent>
                  </v:textbox>
                  <w10:wrap anchorx="page"/>
                  <w10:anchorlock/>
                </v:shape>
              </w:pict>
            </mc:Fallback>
          </mc:AlternateContent>
        </w:r>
      </w:ins>
      <w:r w:rsidR="009E6F20" w:rsidRPr="009E6F20">
        <w:t xml:space="preserve">EMI: An Expressive Mobile Interactive Robot </w:t>
      </w:r>
    </w:p>
    <w:p w14:paraId="10CAF25C" w14:textId="77777777" w:rsidR="008677B2" w:rsidRDefault="008677B2" w:rsidP="001A566D">
      <w:pPr>
        <w:pStyle w:val="Heading1"/>
        <w:spacing w:line="180" w:lineRule="atLeast"/>
        <w:sectPr w:rsidR="008677B2" w:rsidSect="00F85F42">
          <w:headerReference w:type="default" r:id="rId15"/>
          <w:type w:val="continuous"/>
          <w:pgSz w:w="15840" w:h="12240" w:orient="landscape" w:code="1"/>
          <w:pgMar w:top="2330" w:right="1530" w:bottom="1170" w:left="3960" w:header="994" w:footer="720" w:gutter="0"/>
          <w:cols w:space="720"/>
        </w:sectPr>
      </w:pPr>
    </w:p>
    <w:p w14:paraId="2B5073E2" w14:textId="77777777" w:rsidR="00B31366" w:rsidRDefault="00B31366" w:rsidP="00F85998">
      <w:pPr>
        <w:framePr w:w="5292" w:h="2435" w:hRule="exact" w:wrap="around" w:vAnchor="page" w:hAnchor="page" w:x="3854" w:y="8548" w:anchorLock="1"/>
        <w:spacing w:after="0" w:line="240" w:lineRule="auto"/>
        <w:rPr>
          <w:snapToGrid w:val="0"/>
          <w:sz w:val="14"/>
        </w:rPr>
      </w:pPr>
    </w:p>
    <w:p w14:paraId="65EF2ADE" w14:textId="77777777" w:rsidR="00B31366" w:rsidRPr="00B31366" w:rsidRDefault="00B31366" w:rsidP="00F85998">
      <w:pPr>
        <w:framePr w:w="5292" w:h="2435" w:hRule="exact" w:wrap="around" w:vAnchor="page" w:hAnchor="page" w:x="3854" w:y="8548" w:anchorLock="1"/>
        <w:spacing w:after="0" w:line="240" w:lineRule="auto"/>
        <w:rPr>
          <w:sz w:val="14"/>
          <w:szCs w:val="16"/>
        </w:rPr>
      </w:pPr>
      <w:r w:rsidRPr="00B31366">
        <w:rPr>
          <w:sz w:val="14"/>
          <w:szCs w:val="16"/>
        </w:rPr>
        <w:t xml:space="preserve">Permission to make digital or hard copies of part or all of this work for personal or classroom use is granted without fee provided that copies are not made or distributed for profit or commercial advantage and that copies bear this notice and the full citation on the first page. Copyrights for third-party components of this work must be honored. For all other uses, contact the owner/author(s). </w:t>
      </w:r>
    </w:p>
    <w:p w14:paraId="234C7864" w14:textId="7B9426DA" w:rsidR="00B31366" w:rsidRPr="00905DDD" w:rsidRDefault="00905DDD" w:rsidP="00F85998">
      <w:pPr>
        <w:framePr w:w="5292" w:h="2435" w:hRule="exact" w:wrap="around" w:vAnchor="page" w:hAnchor="page" w:x="3854" w:y="8548" w:anchorLock="1"/>
        <w:spacing w:after="0" w:line="240" w:lineRule="auto"/>
        <w:rPr>
          <w:i/>
          <w:sz w:val="14"/>
          <w:szCs w:val="16"/>
        </w:rPr>
      </w:pPr>
      <w:r w:rsidRPr="00905DDD">
        <w:rPr>
          <w:i/>
          <w:sz w:val="14"/>
          <w:szCs w:val="16"/>
        </w:rPr>
        <w:t>CHI 2020 Extended Abstracts, April 25–30, 2020, Honolulu, HI, USA</w:t>
      </w:r>
      <w:r w:rsidR="00B31366" w:rsidRPr="00905DDD">
        <w:rPr>
          <w:i/>
          <w:sz w:val="14"/>
          <w:szCs w:val="16"/>
        </w:rPr>
        <w:t>.</w:t>
      </w:r>
    </w:p>
    <w:p w14:paraId="47B363D4" w14:textId="52A27D91" w:rsidR="00B31366" w:rsidRPr="00B31366" w:rsidRDefault="00B31366" w:rsidP="00F85998">
      <w:pPr>
        <w:framePr w:w="5292" w:h="2435" w:hRule="exact" w:wrap="around" w:vAnchor="page" w:hAnchor="page" w:x="3854" w:y="8548" w:anchorLock="1"/>
        <w:spacing w:after="0" w:line="240" w:lineRule="auto"/>
        <w:rPr>
          <w:sz w:val="14"/>
          <w:szCs w:val="16"/>
        </w:rPr>
      </w:pPr>
      <w:r w:rsidRPr="00B31366">
        <w:rPr>
          <w:sz w:val="14"/>
          <w:szCs w:val="16"/>
        </w:rPr>
        <w:t>© 20</w:t>
      </w:r>
      <w:r w:rsidR="006650F4">
        <w:rPr>
          <w:sz w:val="14"/>
          <w:szCs w:val="16"/>
        </w:rPr>
        <w:t>20</w:t>
      </w:r>
      <w:r w:rsidRPr="00B31366">
        <w:rPr>
          <w:sz w:val="14"/>
          <w:szCs w:val="16"/>
        </w:rPr>
        <w:t xml:space="preserve"> Copyright is held by the owner/author(s).</w:t>
      </w:r>
    </w:p>
    <w:p w14:paraId="48098B24" w14:textId="10BFB6AE" w:rsidR="00B31366" w:rsidRPr="00B31366" w:rsidRDefault="00905DDD" w:rsidP="00F85998">
      <w:pPr>
        <w:framePr w:w="5292" w:h="2435" w:hRule="exact" w:wrap="around" w:vAnchor="page" w:hAnchor="page" w:x="3854" w:y="8548" w:anchorLock="1"/>
        <w:spacing w:after="0" w:line="240" w:lineRule="auto"/>
        <w:rPr>
          <w:sz w:val="14"/>
          <w:szCs w:val="16"/>
        </w:rPr>
      </w:pPr>
      <w:r>
        <w:rPr>
          <w:sz w:val="14"/>
          <w:szCs w:val="16"/>
        </w:rPr>
        <w:t xml:space="preserve">ACM ISBN </w:t>
      </w:r>
      <w:r w:rsidR="00A90A14" w:rsidRPr="00A90A14">
        <w:rPr>
          <w:sz w:val="14"/>
          <w:szCs w:val="16"/>
        </w:rPr>
        <w:t>978-1-4503-6819-3</w:t>
      </w:r>
      <w:r>
        <w:rPr>
          <w:sz w:val="14"/>
          <w:szCs w:val="16"/>
        </w:rPr>
        <w:t>/20/04</w:t>
      </w:r>
      <w:r w:rsidR="00B31366" w:rsidRPr="00B31366">
        <w:rPr>
          <w:sz w:val="14"/>
          <w:szCs w:val="16"/>
        </w:rPr>
        <w:t>.</w:t>
      </w:r>
    </w:p>
    <w:p w14:paraId="6A0AB853" w14:textId="57895A65" w:rsidR="00911AC4" w:rsidRPr="004C3524" w:rsidRDefault="00B31366" w:rsidP="00F85998">
      <w:pPr>
        <w:framePr w:w="5292" w:h="2435" w:hRule="exact" w:wrap="around" w:vAnchor="page" w:hAnchor="page" w:x="3854" w:y="8548" w:anchorLock="1"/>
        <w:spacing w:after="0" w:line="240" w:lineRule="auto"/>
        <w:rPr>
          <w:spacing w:val="-2"/>
          <w:kern w:val="0"/>
          <w:sz w:val="14"/>
          <w:szCs w:val="16"/>
        </w:rPr>
      </w:pPr>
      <w:r w:rsidRPr="00B31366">
        <w:rPr>
          <w:sz w:val="14"/>
          <w:szCs w:val="16"/>
        </w:rPr>
        <w:t xml:space="preserve">DOI: </w:t>
      </w:r>
      <w:r w:rsidR="00782DE0" w:rsidRPr="00782DE0">
        <w:rPr>
          <w:sz w:val="14"/>
          <w:szCs w:val="16"/>
        </w:rPr>
        <w:t>https://doi.org/10.1145/3334480.</w:t>
      </w:r>
      <w:r w:rsidR="009B69FA" w:rsidRPr="00F85998">
        <w:rPr>
          <w:color w:val="FF0000"/>
          <w:sz w:val="14"/>
          <w:szCs w:val="16"/>
        </w:rPr>
        <w:t>XXXXXXX</w:t>
      </w:r>
    </w:p>
    <w:p w14:paraId="384E4762" w14:textId="23C36B90" w:rsidR="001A566D" w:rsidRPr="00F85998" w:rsidRDefault="00F85998" w:rsidP="00F85998">
      <w:pPr>
        <w:framePr w:w="5292" w:h="2435" w:hRule="exact" w:wrap="around" w:vAnchor="page" w:hAnchor="page" w:x="3854" w:y="8548" w:anchorLock="1"/>
        <w:spacing w:after="0" w:line="180" w:lineRule="atLeast"/>
        <w:rPr>
          <w:sz w:val="11"/>
          <w:szCs w:val="11"/>
        </w:rPr>
      </w:pPr>
      <w:r>
        <w:rPr>
          <w:color w:val="FF0000"/>
          <w:sz w:val="11"/>
          <w:szCs w:val="11"/>
        </w:rPr>
        <w:t>*update the above block &amp;</w:t>
      </w:r>
      <w:r w:rsidRPr="00F85998">
        <w:rPr>
          <w:color w:val="FF0000"/>
          <w:sz w:val="11"/>
          <w:szCs w:val="11"/>
        </w:rPr>
        <w:t xml:space="preserve"> DOI per your </w:t>
      </w:r>
      <w:proofErr w:type="spellStart"/>
      <w:r w:rsidRPr="00F85998">
        <w:rPr>
          <w:color w:val="FF0000"/>
          <w:sz w:val="11"/>
          <w:szCs w:val="11"/>
        </w:rPr>
        <w:t>rightsreview</w:t>
      </w:r>
      <w:proofErr w:type="spellEnd"/>
      <w:r w:rsidRPr="00F85998">
        <w:rPr>
          <w:color w:val="FF0000"/>
          <w:sz w:val="11"/>
          <w:szCs w:val="11"/>
        </w:rPr>
        <w:t xml:space="preserve"> confirmation (provided after acceptance)</w:t>
      </w:r>
    </w:p>
    <w:tbl>
      <w:tblPr>
        <w:tblStyle w:val="TableGrid"/>
        <w:tblpPr w:leftFromText="180" w:rightFromText="180" w:vertAnchor="text" w:horzAnchor="margin" w:tblpY="113"/>
        <w:tblW w:w="52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8"/>
        <w:gridCol w:w="2618"/>
      </w:tblGrid>
      <w:tr w:rsidR="0097253B" w14:paraId="32579DF1" w14:textId="77777777" w:rsidTr="0097253B">
        <w:trPr>
          <w:trHeight w:val="5227"/>
        </w:trPr>
        <w:tc>
          <w:tcPr>
            <w:tcW w:w="2618" w:type="dxa"/>
          </w:tcPr>
          <w:p w14:paraId="5D17F902" w14:textId="77777777" w:rsidR="0097253B" w:rsidRDefault="0097253B" w:rsidP="0097253B">
            <w:pPr>
              <w:pStyle w:val="authorName"/>
            </w:pPr>
            <w:proofErr w:type="spellStart"/>
            <w:r>
              <w:t>Yuhui</w:t>
            </w:r>
            <w:proofErr w:type="spellEnd"/>
            <w:r>
              <w:t xml:space="preserve"> You</w:t>
            </w:r>
          </w:p>
          <w:p w14:paraId="74295BDD" w14:textId="5A95BAC8" w:rsidR="0097253B" w:rsidRDefault="0097253B" w:rsidP="0097253B">
            <w:pPr>
              <w:pStyle w:val="authorAddress"/>
            </w:pPr>
            <w:r>
              <w:t>Rakuten</w:t>
            </w:r>
            <w:r w:rsidR="00D72D82">
              <w:t xml:space="preserve"> Institute of Technology</w:t>
            </w:r>
          </w:p>
          <w:p w14:paraId="71B6174E" w14:textId="77777777" w:rsidR="0097253B" w:rsidRDefault="0097253B" w:rsidP="0097253B">
            <w:pPr>
              <w:pStyle w:val="authorAddress"/>
              <w:spacing w:line="200" w:lineRule="atLeast"/>
            </w:pPr>
            <w:r w:rsidRPr="00E80CFE">
              <w:t>yuhui.you@rakuten.com</w:t>
            </w:r>
            <w:r w:rsidRPr="00E80CFE" w:rsidDel="00E80CFE">
              <w:t xml:space="preserve"> </w:t>
            </w:r>
          </w:p>
          <w:p w14:paraId="71A90C6F" w14:textId="77777777" w:rsidR="0097253B" w:rsidRDefault="0097253B" w:rsidP="0097253B">
            <w:pPr>
              <w:pStyle w:val="authorAddress"/>
              <w:spacing w:line="200" w:lineRule="atLeast"/>
            </w:pPr>
          </w:p>
          <w:p w14:paraId="7D4EFD53" w14:textId="77777777" w:rsidR="0097253B" w:rsidRDefault="0097253B" w:rsidP="0097253B">
            <w:pPr>
              <w:pStyle w:val="authorName"/>
            </w:pPr>
            <w:r>
              <w:t>Mitchell Fogelson</w:t>
            </w:r>
          </w:p>
          <w:p w14:paraId="30195191" w14:textId="465AB22D" w:rsidR="0097253B" w:rsidRDefault="0097253B" w:rsidP="0097253B">
            <w:pPr>
              <w:pStyle w:val="authorAddress"/>
            </w:pPr>
            <w:r>
              <w:t>Rakuten</w:t>
            </w:r>
            <w:r w:rsidR="00D72D82">
              <w:t xml:space="preserve"> Institute of Technology</w:t>
            </w:r>
          </w:p>
          <w:p w14:paraId="565AF2C1" w14:textId="77777777" w:rsidR="0097253B" w:rsidRDefault="0097253B" w:rsidP="0097253B">
            <w:pPr>
              <w:pStyle w:val="authorAddress"/>
            </w:pPr>
            <w:r>
              <w:t>mitchell.fogelson@rakuten.com</w:t>
            </w:r>
          </w:p>
          <w:p w14:paraId="7A1FB019" w14:textId="77777777" w:rsidR="0097253B" w:rsidRDefault="0097253B" w:rsidP="0097253B">
            <w:pPr>
              <w:pStyle w:val="authorAddress"/>
              <w:spacing w:line="200" w:lineRule="atLeast"/>
            </w:pPr>
          </w:p>
          <w:p w14:paraId="2CB3B50E" w14:textId="77777777" w:rsidR="0097253B" w:rsidRDefault="0097253B" w:rsidP="0097253B">
            <w:pPr>
              <w:pStyle w:val="authorName"/>
            </w:pPr>
            <w:r>
              <w:t>Kelvin Cheng</w:t>
            </w:r>
          </w:p>
          <w:p w14:paraId="329CDB92" w14:textId="71072595" w:rsidR="0097253B" w:rsidRDefault="00D72D82" w:rsidP="0097253B">
            <w:pPr>
              <w:pStyle w:val="authorAddress"/>
            </w:pPr>
            <w:r>
              <w:t>Rakuten Institute of Technology</w:t>
            </w:r>
            <w:r w:rsidR="0097253B" w:rsidDel="00E80CFE">
              <w:t xml:space="preserve"> </w:t>
            </w:r>
            <w:r w:rsidR="0097253B">
              <w:t>kelvin.cheng@rakuten.com</w:t>
            </w:r>
          </w:p>
        </w:tc>
        <w:tc>
          <w:tcPr>
            <w:tcW w:w="2618" w:type="dxa"/>
          </w:tcPr>
          <w:p w14:paraId="4E8D8FC8" w14:textId="77777777" w:rsidR="0097253B" w:rsidRDefault="0097253B" w:rsidP="0097253B">
            <w:pPr>
              <w:pStyle w:val="authorName"/>
            </w:pPr>
            <w:r>
              <w:t>Bjorn Stenger</w:t>
            </w:r>
          </w:p>
          <w:p w14:paraId="27D1D754" w14:textId="450BAA30" w:rsidR="0097253B" w:rsidRDefault="0097253B" w:rsidP="0097253B">
            <w:pPr>
              <w:pStyle w:val="authorAddress"/>
            </w:pPr>
            <w:r>
              <w:t>Rakuten</w:t>
            </w:r>
            <w:r w:rsidR="00D72D82">
              <w:t xml:space="preserve"> Institute of Technology</w:t>
            </w:r>
          </w:p>
          <w:p w14:paraId="528ED291" w14:textId="77777777" w:rsidR="0097253B" w:rsidRPr="009768E1" w:rsidRDefault="0097253B" w:rsidP="0097253B">
            <w:pPr>
              <w:pStyle w:val="authorAddress"/>
              <w:rPr>
                <w:lang w:val="fr-FR"/>
              </w:rPr>
            </w:pPr>
            <w:r>
              <w:t>bjorn.stenger@rakuten.com</w:t>
            </w:r>
          </w:p>
          <w:p w14:paraId="46A04FB9" w14:textId="77777777" w:rsidR="0097253B" w:rsidRDefault="0097253B" w:rsidP="0097253B">
            <w:pPr>
              <w:pStyle w:val="Heading1"/>
            </w:pPr>
          </w:p>
        </w:tc>
      </w:tr>
    </w:tbl>
    <w:p w14:paraId="2E153E6A" w14:textId="501C3701" w:rsidR="008677B2" w:rsidRDefault="008677B2" w:rsidP="008677B2">
      <w:pPr>
        <w:pStyle w:val="Heading1"/>
      </w:pPr>
      <w:r>
        <w:t>Abstract</w:t>
      </w:r>
    </w:p>
    <w:p w14:paraId="00082AC0" w14:textId="1F1CC69E" w:rsidR="008677B2" w:rsidRPr="008823B5" w:rsidRDefault="00B83EE0" w:rsidP="00343323">
      <w:r w:rsidRPr="00B83EE0">
        <w:t xml:space="preserve">In this paper, we explore how the emotional behavior of a robot </w:t>
      </w:r>
      <w:r w:rsidR="00141689">
        <w:t>a</w:t>
      </w:r>
      <w:r w:rsidRPr="00B83EE0">
        <w:t>ffects interactions with humans. We introduce the EMI platform, an “Expressive, Mobile and Interactive robot”, consisting of a circular diff-drive robot base equipped with a rear-projected expressive face, and omni-directional microphone for voice-interaction. We exhibited the EMI robot at a public event, in which attendees were given the option to interact with the robot and participate in a survey and observational study. The survey and observations focused on the effects of the robot’s expressiveness in interactions with users of different ages and cultural backgrounds. From the survey responses, video observations and informal interviews we highlight key design decisions in EMI that resulted in positive user reactions.</w:t>
      </w:r>
    </w:p>
    <w:p w14:paraId="545CAABE" w14:textId="001AE0D5" w:rsidR="008677B2" w:rsidRDefault="000A7D63">
      <w:pPr>
        <w:pStyle w:val="Heading1"/>
      </w:pPr>
      <w:r>
        <w:t xml:space="preserve">Author </w:t>
      </w:r>
      <w:r w:rsidR="007554D5">
        <w:t>K</w:t>
      </w:r>
      <w:r w:rsidR="008677B2">
        <w:t>eywords</w:t>
      </w:r>
    </w:p>
    <w:p w14:paraId="020F0E33" w14:textId="52DB0095" w:rsidR="008677B2" w:rsidRPr="008823B5" w:rsidRDefault="00B83EE0">
      <w:r w:rsidRPr="00B83EE0">
        <w:t>Human-Robot Interaction; Robot Design; Robot Tolerance; Em</w:t>
      </w:r>
      <w:r>
        <w:rPr>
          <w:lang w:eastAsia="zh-TW"/>
        </w:rPr>
        <w:t>o</w:t>
      </w:r>
      <w:r w:rsidRPr="00B83EE0">
        <w:rPr>
          <w:rFonts w:hint="eastAsia"/>
          <w:lang w:eastAsia="zh-CN"/>
        </w:rPr>
        <w:t>t</w:t>
      </w:r>
      <w:r w:rsidRPr="00B83EE0">
        <w:t>ional Robot</w:t>
      </w:r>
    </w:p>
    <w:p w14:paraId="16A06D1B" w14:textId="156F383B" w:rsidR="008677B2" w:rsidRDefault="008452D9" w:rsidP="008677B2">
      <w:pPr>
        <w:pStyle w:val="Heading1"/>
      </w:pPr>
      <w:r>
        <w:t>CSS Concepts</w:t>
      </w:r>
    </w:p>
    <w:p w14:paraId="0B6A4EEF" w14:textId="222E4769" w:rsidR="003F6F04" w:rsidRDefault="008452D9">
      <w:r w:rsidRPr="00216A91">
        <w:rPr>
          <w:rFonts w:eastAsia="Linux Libertine" w:cs="Linux Libertine"/>
          <w:szCs w:val="17"/>
          <w:lang w:eastAsia="it-IT"/>
          <w14:ligatures w14:val="standard"/>
        </w:rPr>
        <w:t xml:space="preserve">• </w:t>
      </w:r>
      <w:r w:rsidR="00A17F7F" w:rsidRPr="00A17F7F">
        <w:rPr>
          <w:rFonts w:eastAsia="Linux Libertine" w:cs="Linux Libertine"/>
          <w:b/>
          <w:szCs w:val="17"/>
          <w:lang w:eastAsia="it-IT"/>
          <w14:ligatures w14:val="standard"/>
        </w:rPr>
        <w:t>Computer systems organization~Robotics</w:t>
      </w:r>
    </w:p>
    <w:p w14:paraId="7773C8F9" w14:textId="5F39EB6A" w:rsidR="008677B2" w:rsidRPr="00642C27" w:rsidRDefault="007554D5">
      <w:pPr>
        <w:pStyle w:val="Heading1"/>
        <w:rPr>
          <w:color w:val="000000"/>
        </w:rPr>
      </w:pPr>
      <w:r>
        <w:rPr>
          <w:color w:val="000000"/>
        </w:rPr>
        <w:t>Introduction</w:t>
      </w:r>
    </w:p>
    <w:p w14:paraId="2FF1DF7C" w14:textId="4F9A794E" w:rsidR="008677B2" w:rsidRPr="00934F3E" w:rsidRDefault="00B83EE0" w:rsidP="0004127E">
      <w:r w:rsidRPr="00B83EE0">
        <w:t xml:space="preserve">In the study of Human-Robot Interaction (HRI), there is an interest in developing solutions </w:t>
      </w:r>
      <w:r w:rsidR="00141689">
        <w:t>for</w:t>
      </w:r>
      <w:r w:rsidRPr="00B83EE0">
        <w:t xml:space="preserve"> social interactions between humans and autonomous robots. As robots operate in human inhabited spaces, the </w:t>
      </w:r>
      <w:r w:rsidRPr="00B83EE0">
        <w:lastRenderedPageBreak/>
        <w:t xml:space="preserve">environment can become difficult to interpret and complex to navigate. One approach in managing a situation in which a robot reaches the limits of its capabilities, is to enlist human assistance in order to achieve its tasks. For example, a robot may ask for help removing insurmountable obstacles, or working around a self-diagnosed failure. These interactions require the robot to enlist help from an </w:t>
      </w:r>
      <w:r w:rsidR="00091BB1">
        <w:t>i</w:t>
      </w:r>
      <w:r w:rsidRPr="00B83EE0">
        <w:t xml:space="preserve">nattentive human. In human-human interaction a combination of verbal and physical actions </w:t>
      </w:r>
      <w:r w:rsidR="00851B4C" w:rsidRPr="00B83EE0">
        <w:t>is</w:t>
      </w:r>
      <w:r w:rsidRPr="00B83EE0">
        <w:t xml:space="preserve"> used to draw a potential helper’s attention, who typically will respond verbally to the request. For someone to agree to assist, several features seem to be linked</w:t>
      </w:r>
      <w:r w:rsidRPr="00781BDB">
        <w:t>: tone of voice, size of request, politeness, status and more [</w:t>
      </w:r>
      <w:r w:rsidR="00D27BD2" w:rsidRPr="00781BDB">
        <w:t>1</w:t>
      </w:r>
      <w:r w:rsidR="00B26D17" w:rsidRPr="00781BDB">
        <w:t>7</w:t>
      </w:r>
      <w:r w:rsidRPr="00781BDB">
        <w:t>]. For human-robot interaction, we propose EMI – an expressive, mobile and interactive robot – to tackle this highly</w:t>
      </w:r>
      <w:r w:rsidRPr="00B83EE0">
        <w:t xml:space="preserve"> coupled challenge in an effort for it to work in our office environment. EMI was designed to be an emotional social robot that combines facial animation, voice, and motive expressiveness, in order to better enlist human assistance when necessary. We had an opportunity to test our robot design at a public exhibition that was held at our organization. </w:t>
      </w:r>
      <w:r w:rsidR="00091BB1">
        <w:t>During the event our aim was</w:t>
      </w:r>
      <w:r w:rsidRPr="00B83EE0">
        <w:t xml:space="preserve"> to better understand the aesthetic design decision we made with respect to the following questions: Does EMI’s expressiveness increase tolerance and patien</w:t>
      </w:r>
      <w:r w:rsidR="00091BB1">
        <w:t>ce</w:t>
      </w:r>
      <w:r w:rsidRPr="00B83EE0">
        <w:t xml:space="preserve"> of users communicating with the robot? Does EMI’s expressiveness make it more engaging? We also wanted to see how the responses differed between children and adults when interacting with the robot. We believe our observations will help contribute to improving future social robot design</w:t>
      </w:r>
      <w:r w:rsidR="00091BB1">
        <w:t>.</w:t>
      </w:r>
    </w:p>
    <w:p w14:paraId="6D176898" w14:textId="147872CE" w:rsidR="008677B2" w:rsidRPr="00AE622C" w:rsidRDefault="00F44ABA" w:rsidP="008677B2">
      <w:pPr>
        <w:pStyle w:val="Heading1"/>
        <w:rPr>
          <w:color w:val="000000"/>
          <w:kern w:val="0"/>
          <w:szCs w:val="24"/>
        </w:rPr>
      </w:pPr>
      <w:r>
        <w:rPr>
          <w:noProof/>
          <w:color w:val="000000"/>
        </w:rPr>
        <mc:AlternateContent>
          <mc:Choice Requires="wps">
            <w:drawing>
              <wp:anchor distT="0" distB="0" distL="114300" distR="114300" simplePos="0" relativeHeight="251658240" behindDoc="0" locked="1" layoutInCell="1" allowOverlap="0" wp14:anchorId="0DA49A4F" wp14:editId="4EAC057B">
                <wp:simplePos x="0" y="0"/>
                <wp:positionH relativeFrom="page">
                  <wp:posOffset>394335</wp:posOffset>
                </wp:positionH>
                <wp:positionV relativeFrom="paragraph">
                  <wp:posOffset>-4931410</wp:posOffset>
                </wp:positionV>
                <wp:extent cx="1828800" cy="5436235"/>
                <wp:effectExtent l="0" t="0" r="0" b="0"/>
                <wp:wrapNone/>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4362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3ACEBA" w14:textId="10D8A68E" w:rsidR="0026722E" w:rsidDel="00C14528" w:rsidRDefault="008F6C80" w:rsidP="0026722E">
                            <w:pPr>
                              <w:pStyle w:val="NormalWeb"/>
                              <w:rPr>
                                <w:del w:id="13" w:author="You, Yuhui" w:date="2020-02-11T16:55:00Z"/>
                                <w:rFonts w:ascii="Verdana" w:hAnsi="Verdana"/>
                                <w:kern w:val="18"/>
                                <w:sz w:val="15"/>
                                <w:szCs w:val="20"/>
                                <w:lang w:eastAsia="en-US"/>
                              </w:rPr>
                            </w:pPr>
                            <w:del w:id="14" w:author="You, Yuhui" w:date="2020-02-11T16:31:00Z">
                              <w:r w:rsidDel="00030D9F">
                                <w:rPr>
                                  <w:noProof/>
                                  <w:sz w:val="15"/>
                                  <w:lang w:eastAsia="ja-JP"/>
                                </w:rPr>
                                <w:drawing>
                                  <wp:inline distT="0" distB="0" distL="0" distR="0" wp14:anchorId="654F311A" wp14:editId="4B4E1767">
                                    <wp:extent cx="2319030" cy="17303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26 at 13.54.10.png"/>
                                            <pic:cNvPicPr/>
                                          </pic:nvPicPr>
                                          <pic:blipFill>
                                            <a:blip r:embed="rId9"/>
                                            <a:stretch>
                                              <a:fillRect/>
                                            </a:stretch>
                                          </pic:blipFill>
                                          <pic:spPr>
                                            <a:xfrm>
                                              <a:off x="0" y="0"/>
                                              <a:ext cx="2368529" cy="1767261"/>
                                            </a:xfrm>
                                            <a:prstGeom prst="rect">
                                              <a:avLst/>
                                            </a:prstGeom>
                                          </pic:spPr>
                                        </pic:pic>
                                      </a:graphicData>
                                    </a:graphic>
                                  </wp:inline>
                                </w:drawing>
                              </w:r>
                            </w:del>
                            <w:del w:id="15" w:author="You, Yuhui" w:date="2020-02-11T16:57:00Z">
                              <w:r w:rsidR="0026722E" w:rsidRPr="004C3E83" w:rsidDel="00C14528">
                                <w:rPr>
                                  <w:rFonts w:ascii="Verdana" w:hAnsi="Verdana"/>
                                  <w:kern w:val="18"/>
                                  <w:sz w:val="15"/>
                                  <w:szCs w:val="20"/>
                                  <w:lang w:eastAsia="en-US"/>
                                </w:rPr>
                                <w:delText xml:space="preserve">Figure 1: </w:delText>
                              </w:r>
                              <w:r w:rsidR="00E25D09" w:rsidDel="00C14528">
                                <w:rPr>
                                  <w:rFonts w:ascii="Verdana" w:hAnsi="Verdana"/>
                                  <w:kern w:val="18"/>
                                  <w:sz w:val="15"/>
                                  <w:szCs w:val="20"/>
                                  <w:lang w:eastAsia="en-US"/>
                                </w:rPr>
                                <w:delText xml:space="preserve">EMI and other </w:delText>
                              </w:r>
                              <w:r w:rsidR="0026722E" w:rsidRPr="004C3E83" w:rsidDel="00C14528">
                                <w:rPr>
                                  <w:rFonts w:ascii="Verdana" w:hAnsi="Verdana"/>
                                  <w:kern w:val="18"/>
                                  <w:sz w:val="15"/>
                                  <w:szCs w:val="20"/>
                                  <w:lang w:eastAsia="en-US"/>
                                </w:rPr>
                                <w:delText>robots mapped into</w:delText>
                              </w:r>
                              <w:r w:rsidR="00E25D09" w:rsidDel="00C14528">
                                <w:rPr>
                                  <w:rFonts w:ascii="Verdana" w:hAnsi="Verdana"/>
                                  <w:kern w:val="18"/>
                                  <w:sz w:val="15"/>
                                  <w:szCs w:val="20"/>
                                  <w:lang w:eastAsia="en-US"/>
                                </w:rPr>
                                <w:delText xml:space="preserve"> different</w:delText>
                              </w:r>
                              <w:r w:rsidR="0026722E" w:rsidRPr="004C3E83" w:rsidDel="00C14528">
                                <w:rPr>
                                  <w:rFonts w:ascii="Verdana" w:hAnsi="Verdana"/>
                                  <w:kern w:val="18"/>
                                  <w:sz w:val="15"/>
                                  <w:szCs w:val="20"/>
                                  <w:lang w:eastAsia="en-US"/>
                                </w:rPr>
                                <w:delText xml:space="preserve"> design features</w:delText>
                              </w:r>
                              <w:r w:rsidR="00EB0060"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(1.</w:delText>
                              </w:r>
                              <w:r w:rsidR="00B26D17" w:rsidRPr="004C3E83" w:rsidDel="00C14528">
                                <w:rPr>
                                  <w:rFonts w:ascii="Verdana" w:hAnsi="Verdana"/>
                                  <w:kern w:val="18"/>
                                  <w:sz w:val="15"/>
                                  <w:szCs w:val="20"/>
                                  <w:lang w:eastAsia="en-US"/>
                                </w:rPr>
                                <w:delText xml:space="preserve"> [10]</w:delText>
                              </w:r>
                              <w:r w:rsidR="0026722E" w:rsidRPr="004C3E83" w:rsidDel="00C14528">
                                <w:rPr>
                                  <w:rFonts w:ascii="Verdana" w:hAnsi="Verdana"/>
                                  <w:kern w:val="18"/>
                                  <w:sz w:val="15"/>
                                  <w:szCs w:val="20"/>
                                  <w:lang w:eastAsia="en-US"/>
                                </w:rPr>
                                <w:delText xml:space="preserve"> 2.</w:delText>
                              </w:r>
                              <w:r w:rsidR="0018667B"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11</w:delText>
                              </w:r>
                              <w:r w:rsidR="0026722E" w:rsidRPr="004C3E83" w:rsidDel="00C14528">
                                <w:rPr>
                                  <w:rFonts w:ascii="Verdana" w:hAnsi="Verdana"/>
                                  <w:kern w:val="18"/>
                                  <w:sz w:val="15"/>
                                  <w:szCs w:val="20"/>
                                  <w:lang w:eastAsia="en-US"/>
                                </w:rPr>
                                <w:delText>], 3. [</w:delText>
                              </w:r>
                              <w:r w:rsidR="00B26D17" w:rsidRPr="004C3E83" w:rsidDel="00C14528">
                                <w:rPr>
                                  <w:rFonts w:ascii="Verdana" w:hAnsi="Verdana"/>
                                  <w:kern w:val="18"/>
                                  <w:sz w:val="15"/>
                                  <w:szCs w:val="20"/>
                                  <w:lang w:eastAsia="en-US"/>
                                </w:rPr>
                                <w:delText>3</w:delText>
                              </w:r>
                              <w:r w:rsidR="0026722E" w:rsidRPr="004C3E83" w:rsidDel="00C14528">
                                <w:rPr>
                                  <w:rFonts w:ascii="Verdana" w:hAnsi="Verdana"/>
                                  <w:kern w:val="18"/>
                                  <w:sz w:val="15"/>
                                  <w:szCs w:val="20"/>
                                  <w:lang w:eastAsia="en-US"/>
                                </w:rPr>
                                <w:delText>], 4.</w:delText>
                              </w:r>
                              <w:r w:rsidR="00B26D17"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9</w:delText>
                              </w:r>
                              <w:r w:rsidR="0026722E" w:rsidRPr="004C3E83" w:rsidDel="00C14528">
                                <w:rPr>
                                  <w:rFonts w:ascii="Verdana" w:hAnsi="Verdana"/>
                                  <w:kern w:val="18"/>
                                  <w:sz w:val="15"/>
                                  <w:szCs w:val="20"/>
                                  <w:lang w:eastAsia="en-US"/>
                                </w:rPr>
                                <w:delText>], 5.</w:delText>
                              </w:r>
                              <w:r w:rsidR="0018667B"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7D78E2" w:rsidRPr="004C3E83" w:rsidDel="00C14528">
                                <w:rPr>
                                  <w:rFonts w:ascii="Verdana" w:hAnsi="Verdana"/>
                                  <w:kern w:val="18"/>
                                  <w:sz w:val="15"/>
                                  <w:szCs w:val="20"/>
                                  <w:lang w:eastAsia="en-US"/>
                                </w:rPr>
                                <w:delText>14</w:delText>
                              </w:r>
                              <w:r w:rsidR="0026722E" w:rsidRPr="004C3E83" w:rsidDel="00C14528">
                                <w:rPr>
                                  <w:rFonts w:ascii="Verdana" w:hAnsi="Verdana"/>
                                  <w:kern w:val="18"/>
                                  <w:sz w:val="15"/>
                                  <w:szCs w:val="20"/>
                                  <w:lang w:eastAsia="en-US"/>
                                </w:rPr>
                                <w:delText>], 6.</w:delText>
                              </w:r>
                              <w:r w:rsidR="0018667B"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2</w:delText>
                              </w:r>
                              <w:r w:rsidR="0026722E" w:rsidRPr="004C3E83" w:rsidDel="00C14528">
                                <w:rPr>
                                  <w:rFonts w:ascii="Verdana" w:hAnsi="Verdana"/>
                                  <w:kern w:val="18"/>
                                  <w:sz w:val="15"/>
                                  <w:szCs w:val="20"/>
                                  <w:lang w:eastAsia="en-US"/>
                                </w:rPr>
                                <w:delText>], 7.</w:delText>
                              </w:r>
                              <w:r w:rsidR="0018667B" w:rsidRPr="004C3E83" w:rsidDel="00C14528">
                                <w:rPr>
                                  <w:rFonts w:ascii="Verdana" w:hAnsi="Verdana"/>
                                  <w:kern w:val="18"/>
                                  <w:sz w:val="15"/>
                                  <w:szCs w:val="20"/>
                                  <w:lang w:eastAsia="en-US"/>
                                </w:rPr>
                                <w:delText xml:space="preserve"> </w:delText>
                              </w:r>
                              <w:r w:rsidR="004C3E83"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6</w:delText>
                              </w:r>
                              <w:r w:rsidR="0026722E" w:rsidRPr="004C3E83" w:rsidDel="00C14528">
                                <w:rPr>
                                  <w:rFonts w:ascii="Verdana" w:hAnsi="Verdana"/>
                                  <w:kern w:val="18"/>
                                  <w:sz w:val="15"/>
                                  <w:szCs w:val="20"/>
                                  <w:lang w:eastAsia="en-US"/>
                                </w:rPr>
                                <w:delText>], 8.</w:delText>
                              </w:r>
                              <w:r w:rsidR="004C3E83"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16</w:delText>
                              </w:r>
                              <w:r w:rsidR="0026722E" w:rsidRPr="004C3E83" w:rsidDel="00C14528">
                                <w:rPr>
                                  <w:rFonts w:ascii="Verdana" w:hAnsi="Verdana"/>
                                  <w:kern w:val="18"/>
                                  <w:sz w:val="15"/>
                                  <w:szCs w:val="20"/>
                                  <w:lang w:eastAsia="en-US"/>
                                </w:rPr>
                                <w:delText>], 9.</w:delText>
                              </w:r>
                              <w:r w:rsidR="004C3E83"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7D78E2" w:rsidRPr="004C3E83" w:rsidDel="00C14528">
                                <w:rPr>
                                  <w:rFonts w:ascii="Verdana" w:hAnsi="Verdana"/>
                                  <w:kern w:val="18"/>
                                  <w:sz w:val="15"/>
                                  <w:szCs w:val="20"/>
                                  <w:lang w:eastAsia="en-US"/>
                                </w:rPr>
                                <w:delText>1</w:delText>
                              </w:r>
                              <w:r w:rsidR="0026722E" w:rsidRPr="004C3E83" w:rsidDel="00C14528">
                                <w:rPr>
                                  <w:rFonts w:ascii="Verdana" w:hAnsi="Verdana"/>
                                  <w:kern w:val="18"/>
                                  <w:sz w:val="15"/>
                                  <w:szCs w:val="20"/>
                                  <w:lang w:eastAsia="en-US"/>
                                </w:rPr>
                                <w:delText>], 10.</w:delText>
                              </w:r>
                              <w:r w:rsidR="004C3E83"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4</w:delText>
                              </w:r>
                              <w:r w:rsidR="0026722E" w:rsidRPr="004C3E83" w:rsidDel="00C14528">
                                <w:rPr>
                                  <w:rFonts w:ascii="Verdana" w:hAnsi="Verdana"/>
                                  <w:kern w:val="18"/>
                                  <w:sz w:val="15"/>
                                  <w:szCs w:val="20"/>
                                  <w:lang w:eastAsia="en-US"/>
                                </w:rPr>
                                <w:delText>], 11. [</w:delText>
                              </w:r>
                              <w:r w:rsidR="00B26D17" w:rsidRPr="004C3E83" w:rsidDel="00C14528">
                                <w:rPr>
                                  <w:rFonts w:ascii="Verdana" w:hAnsi="Verdana"/>
                                  <w:kern w:val="18"/>
                                  <w:sz w:val="15"/>
                                  <w:szCs w:val="20"/>
                                  <w:lang w:eastAsia="en-US"/>
                                </w:rPr>
                                <w:delText>15</w:delText>
                              </w:r>
                              <w:r w:rsidR="0026722E" w:rsidRPr="004C3E83" w:rsidDel="00C14528">
                                <w:rPr>
                                  <w:rFonts w:ascii="Verdana" w:hAnsi="Verdana"/>
                                  <w:kern w:val="18"/>
                                  <w:sz w:val="15"/>
                                  <w:szCs w:val="20"/>
                                  <w:lang w:eastAsia="en-US"/>
                                </w:rPr>
                                <w:delText>], 12. [</w:delText>
                              </w:r>
                              <w:r w:rsidR="00B26D17" w:rsidRPr="004C3E83" w:rsidDel="00C14528">
                                <w:rPr>
                                  <w:rFonts w:ascii="Verdana" w:hAnsi="Verdana"/>
                                  <w:kern w:val="18"/>
                                  <w:sz w:val="15"/>
                                  <w:szCs w:val="20"/>
                                  <w:lang w:eastAsia="en-US"/>
                                </w:rPr>
                                <w:delText>5</w:delText>
                              </w:r>
                              <w:r w:rsidR="0026722E" w:rsidRPr="004C3E83" w:rsidDel="00C14528">
                                <w:rPr>
                                  <w:rFonts w:ascii="Verdana" w:hAnsi="Verdana"/>
                                  <w:kern w:val="18"/>
                                  <w:sz w:val="15"/>
                                  <w:szCs w:val="20"/>
                                  <w:lang w:eastAsia="en-US"/>
                                </w:rPr>
                                <w:delText>])</w:delText>
                              </w:r>
                            </w:del>
                          </w:p>
                          <w:p w14:paraId="627A5C65" w14:textId="0B377220" w:rsidR="00C14528" w:rsidRDefault="00C14528" w:rsidP="0026722E">
                            <w:pPr>
                              <w:pStyle w:val="NormalWeb"/>
                              <w:rPr>
                                <w:ins w:id="16" w:author="You, Yuhui" w:date="2020-02-11T16:57:00Z"/>
                                <w:rFonts w:ascii="Verdana" w:hAnsi="Verdana"/>
                                <w:kern w:val="18"/>
                                <w:sz w:val="15"/>
                                <w:szCs w:val="20"/>
                                <w:lang w:eastAsia="en-US"/>
                              </w:rPr>
                            </w:pPr>
                          </w:p>
                          <w:p w14:paraId="6921EA86" w14:textId="552EF9A9" w:rsidR="00C14528" w:rsidRDefault="00C14528" w:rsidP="0026722E">
                            <w:pPr>
                              <w:pStyle w:val="NormalWeb"/>
                              <w:rPr>
                                <w:ins w:id="17" w:author="You, Yuhui" w:date="2020-02-11T16:57:00Z"/>
                                <w:rFonts w:ascii="Verdana" w:hAnsi="Verdana"/>
                                <w:kern w:val="18"/>
                                <w:sz w:val="15"/>
                                <w:szCs w:val="20"/>
                                <w:lang w:eastAsia="en-US"/>
                              </w:rPr>
                            </w:pPr>
                          </w:p>
                          <w:p w14:paraId="062CA037" w14:textId="790B0CF5" w:rsidR="00C14528" w:rsidRDefault="00C14528" w:rsidP="0026722E">
                            <w:pPr>
                              <w:pStyle w:val="NormalWeb"/>
                              <w:rPr>
                                <w:ins w:id="18" w:author="You, Yuhui" w:date="2020-02-11T16:57:00Z"/>
                                <w:rFonts w:ascii="Verdana" w:hAnsi="Verdana"/>
                                <w:kern w:val="18"/>
                                <w:sz w:val="15"/>
                                <w:szCs w:val="20"/>
                                <w:lang w:eastAsia="en-US"/>
                              </w:rPr>
                            </w:pPr>
                          </w:p>
                          <w:p w14:paraId="37FD0EF0" w14:textId="0232D174" w:rsidR="00C14528" w:rsidRDefault="00C14528" w:rsidP="0026722E">
                            <w:pPr>
                              <w:pStyle w:val="NormalWeb"/>
                              <w:rPr>
                                <w:ins w:id="19" w:author="You, Yuhui" w:date="2020-02-11T16:57:00Z"/>
                                <w:rFonts w:ascii="Verdana" w:hAnsi="Verdana"/>
                                <w:kern w:val="18"/>
                                <w:sz w:val="15"/>
                                <w:szCs w:val="20"/>
                                <w:lang w:eastAsia="en-US"/>
                              </w:rPr>
                            </w:pPr>
                          </w:p>
                          <w:p w14:paraId="7299EE75" w14:textId="165DFBDD" w:rsidR="00C14528" w:rsidRDefault="00C14528" w:rsidP="0026722E">
                            <w:pPr>
                              <w:pStyle w:val="NormalWeb"/>
                              <w:rPr>
                                <w:ins w:id="20" w:author="You, Yuhui" w:date="2020-02-11T16:57:00Z"/>
                                <w:rFonts w:ascii="Verdana" w:hAnsi="Verdana"/>
                                <w:kern w:val="18"/>
                                <w:sz w:val="15"/>
                                <w:szCs w:val="20"/>
                                <w:lang w:eastAsia="en-US"/>
                              </w:rPr>
                            </w:pPr>
                          </w:p>
                          <w:p w14:paraId="2E941358" w14:textId="01B6EA71" w:rsidR="00C14528" w:rsidRDefault="00C14528" w:rsidP="0026722E">
                            <w:pPr>
                              <w:pStyle w:val="NormalWeb"/>
                              <w:rPr>
                                <w:ins w:id="21" w:author="You, Yuhui" w:date="2020-02-11T16:57:00Z"/>
                                <w:rFonts w:ascii="Verdana" w:hAnsi="Verdana"/>
                                <w:kern w:val="18"/>
                                <w:sz w:val="15"/>
                                <w:szCs w:val="20"/>
                                <w:lang w:eastAsia="en-US"/>
                              </w:rPr>
                            </w:pPr>
                          </w:p>
                          <w:p w14:paraId="3CBFAE07" w14:textId="77777777" w:rsidR="00C14528" w:rsidRDefault="00C14528" w:rsidP="0026722E">
                            <w:pPr>
                              <w:pStyle w:val="NormalWeb"/>
                              <w:rPr>
                                <w:ins w:id="22" w:author="You, Yuhui" w:date="2020-02-11T16:57:00Z"/>
                                <w:rFonts w:ascii="Verdana" w:hAnsi="Verdana"/>
                                <w:kern w:val="18"/>
                                <w:sz w:val="15"/>
                                <w:szCs w:val="20"/>
                                <w:lang w:eastAsia="en-US"/>
                              </w:rPr>
                            </w:pPr>
                          </w:p>
                          <w:p w14:paraId="0126C9C4" w14:textId="77777777" w:rsidR="005E3190" w:rsidRPr="004C3E83" w:rsidRDefault="005E3190" w:rsidP="0026722E">
                            <w:pPr>
                              <w:pStyle w:val="NormalWeb"/>
                              <w:rPr>
                                <w:rFonts w:ascii="Verdana" w:hAnsi="Verdana"/>
                                <w:kern w:val="18"/>
                                <w:sz w:val="11"/>
                                <w:szCs w:val="20"/>
                                <w:lang w:eastAsia="en-US"/>
                              </w:rPr>
                            </w:pPr>
                          </w:p>
                          <w:p w14:paraId="20197A0F" w14:textId="77777777" w:rsidR="0026722E" w:rsidRDefault="0026722E" w:rsidP="0026722E">
                            <w:pPr>
                              <w:rPr>
                                <w:rFonts w:ascii="Times New Roman" w:eastAsia="Times New Roman" w:hAnsi="Times New Roman"/>
                                <w:kern w:val="0"/>
                                <w:sz w:val="15"/>
                                <w:szCs w:val="24"/>
                                <w:lang w:eastAsia="zh-CN"/>
                              </w:rPr>
                            </w:pPr>
                            <w:r>
                              <w:rPr>
                                <w:rFonts w:ascii="Times New Roman" w:eastAsia="Times New Roman" w:hAnsi="Times New Roman"/>
                                <w:noProof/>
                                <w:kern w:val="0"/>
                                <w:sz w:val="15"/>
                                <w:szCs w:val="24"/>
                                <w:lang w:eastAsia="zh-CN"/>
                              </w:rPr>
                              <w:drawing>
                                <wp:inline distT="0" distB="0" distL="0" distR="0" wp14:anchorId="624CC6DC" wp14:editId="25085902">
                                  <wp:extent cx="1637030" cy="23260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i_arc.png"/>
                                          <pic:cNvPicPr/>
                                        </pic:nvPicPr>
                                        <pic:blipFill>
                                          <a:blip r:embed="rId11"/>
                                          <a:stretch>
                                            <a:fillRect/>
                                          </a:stretch>
                                        </pic:blipFill>
                                        <pic:spPr>
                                          <a:xfrm>
                                            <a:off x="0" y="0"/>
                                            <a:ext cx="1637030" cy="2326005"/>
                                          </a:xfrm>
                                          <a:prstGeom prst="rect">
                                            <a:avLst/>
                                          </a:prstGeom>
                                        </pic:spPr>
                                      </pic:pic>
                                    </a:graphicData>
                                  </a:graphic>
                                </wp:inline>
                              </w:drawing>
                            </w:r>
                            <w:r w:rsidRPr="006A36E4">
                              <w:rPr>
                                <w:rFonts w:eastAsia="Times New Roman"/>
                                <w:sz w:val="15"/>
                              </w:rPr>
                              <w:t xml:space="preserve">Figure 2: </w:t>
                            </w:r>
                            <w:r w:rsidRPr="006A36E4">
                              <w:rPr>
                                <w:rFonts w:eastAsia="Times New Roman" w:hint="eastAsia"/>
                                <w:sz w:val="15"/>
                              </w:rPr>
                              <w:t>EMI</w:t>
                            </w:r>
                            <w:r w:rsidRPr="006A36E4">
                              <w:rPr>
                                <w:rFonts w:eastAsia="Times New Roman"/>
                                <w:sz w:val="15"/>
                              </w:rPr>
                              <w:t>’s architecture</w:t>
                            </w:r>
                          </w:p>
                          <w:p w14:paraId="244124F6" w14:textId="5A68DAD7" w:rsidR="00BE35B6" w:rsidRPr="0004301F" w:rsidRDefault="00BE35B6" w:rsidP="006C2A3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49A4F" id="_x0000_s1027" type="#_x0000_t202" style="position:absolute;margin-left:31.05pt;margin-top:-388.3pt;width:2in;height:428.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" o:allowoverlap="f" filled="f" stroked="f">
                <v:textbox>
                  <w:txbxContent>
                    <w:p w14:paraId="393ACEBA" w14:textId="10D8A68E" w:rsidR="0026722E" w:rsidDel="00C14528" w:rsidRDefault="008F6C80" w:rsidP="0026722E">
                      <w:pPr>
                        <w:pStyle w:val="NormalWeb"/>
                        <w:rPr>
                          <w:del w:id="35" w:author="You, Yuhui" w:date="2020-02-11T16:55:00Z"/>
                          <w:rFonts w:ascii="Verdana" w:hAnsi="Verdana"/>
                          <w:kern w:val="18"/>
                          <w:sz w:val="15"/>
                          <w:szCs w:val="20"/>
                          <w:lang w:eastAsia="en-US"/>
                        </w:rPr>
                      </w:pPr>
                      <w:del w:id="36" w:author="You, Yuhui" w:date="2020-02-11T16:31:00Z">
                        <w:r w:rsidDel="00030D9F">
                          <w:rPr>
                            <w:noProof/>
                            <w:sz w:val="15"/>
                            <w:lang w:eastAsia="ja-JP"/>
                          </w:rPr>
                          <w:drawing>
                            <wp:inline distT="0" distB="0" distL="0" distR="0" wp14:anchorId="654F311A" wp14:editId="4B4E1767">
                              <wp:extent cx="2319030" cy="17303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26 at 13.54.10.png"/>
                                      <pic:cNvPicPr/>
                                    </pic:nvPicPr>
                                    <pic:blipFill>
                                      <a:blip r:embed="rId12"/>
                                      <a:stretch>
                                        <a:fillRect/>
                                      </a:stretch>
                                    </pic:blipFill>
                                    <pic:spPr>
                                      <a:xfrm>
                                        <a:off x="0" y="0"/>
                                        <a:ext cx="2368529" cy="1767261"/>
                                      </a:xfrm>
                                      <a:prstGeom prst="rect">
                                        <a:avLst/>
                                      </a:prstGeom>
                                    </pic:spPr>
                                  </pic:pic>
                                </a:graphicData>
                              </a:graphic>
                            </wp:inline>
                          </w:drawing>
                        </w:r>
                      </w:del>
                      <w:del w:id="37" w:author="You, Yuhui" w:date="2020-02-11T16:57:00Z">
                        <w:r w:rsidR="0026722E" w:rsidRPr="004C3E83" w:rsidDel="00C14528">
                          <w:rPr>
                            <w:rFonts w:ascii="Verdana" w:hAnsi="Verdana"/>
                            <w:kern w:val="18"/>
                            <w:sz w:val="15"/>
                            <w:szCs w:val="20"/>
                            <w:lang w:eastAsia="en-US"/>
                          </w:rPr>
                          <w:delText xml:space="preserve">Figure 1: </w:delText>
                        </w:r>
                        <w:r w:rsidR="00E25D09" w:rsidDel="00C14528">
                          <w:rPr>
                            <w:rFonts w:ascii="Verdana" w:hAnsi="Verdana"/>
                            <w:kern w:val="18"/>
                            <w:sz w:val="15"/>
                            <w:szCs w:val="20"/>
                            <w:lang w:eastAsia="en-US"/>
                          </w:rPr>
                          <w:delText xml:space="preserve">EMI and other </w:delText>
                        </w:r>
                        <w:r w:rsidR="0026722E" w:rsidRPr="004C3E83" w:rsidDel="00C14528">
                          <w:rPr>
                            <w:rFonts w:ascii="Verdana" w:hAnsi="Verdana"/>
                            <w:kern w:val="18"/>
                            <w:sz w:val="15"/>
                            <w:szCs w:val="20"/>
                            <w:lang w:eastAsia="en-US"/>
                          </w:rPr>
                          <w:delText>robots mapped into</w:delText>
                        </w:r>
                        <w:r w:rsidR="00E25D09" w:rsidDel="00C14528">
                          <w:rPr>
                            <w:rFonts w:ascii="Verdana" w:hAnsi="Verdana"/>
                            <w:kern w:val="18"/>
                            <w:sz w:val="15"/>
                            <w:szCs w:val="20"/>
                            <w:lang w:eastAsia="en-US"/>
                          </w:rPr>
                          <w:delText xml:space="preserve"> different</w:delText>
                        </w:r>
                        <w:r w:rsidR="0026722E" w:rsidRPr="004C3E83" w:rsidDel="00C14528">
                          <w:rPr>
                            <w:rFonts w:ascii="Verdana" w:hAnsi="Verdana"/>
                            <w:kern w:val="18"/>
                            <w:sz w:val="15"/>
                            <w:szCs w:val="20"/>
                            <w:lang w:eastAsia="en-US"/>
                          </w:rPr>
                          <w:delText xml:space="preserve"> design features</w:delText>
                        </w:r>
                        <w:r w:rsidR="00EB0060"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(1.</w:delText>
                        </w:r>
                        <w:r w:rsidR="00B26D17" w:rsidRPr="004C3E83" w:rsidDel="00C14528">
                          <w:rPr>
                            <w:rFonts w:ascii="Verdana" w:hAnsi="Verdana"/>
                            <w:kern w:val="18"/>
                            <w:sz w:val="15"/>
                            <w:szCs w:val="20"/>
                            <w:lang w:eastAsia="en-US"/>
                          </w:rPr>
                          <w:delText xml:space="preserve"> [10]</w:delText>
                        </w:r>
                        <w:r w:rsidR="0026722E" w:rsidRPr="004C3E83" w:rsidDel="00C14528">
                          <w:rPr>
                            <w:rFonts w:ascii="Verdana" w:hAnsi="Verdana"/>
                            <w:kern w:val="18"/>
                            <w:sz w:val="15"/>
                            <w:szCs w:val="20"/>
                            <w:lang w:eastAsia="en-US"/>
                          </w:rPr>
                          <w:delText xml:space="preserve"> 2.</w:delText>
                        </w:r>
                        <w:r w:rsidR="0018667B"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11</w:delText>
                        </w:r>
                        <w:r w:rsidR="0026722E" w:rsidRPr="004C3E83" w:rsidDel="00C14528">
                          <w:rPr>
                            <w:rFonts w:ascii="Verdana" w:hAnsi="Verdana"/>
                            <w:kern w:val="18"/>
                            <w:sz w:val="15"/>
                            <w:szCs w:val="20"/>
                            <w:lang w:eastAsia="en-US"/>
                          </w:rPr>
                          <w:delText>], 3. [</w:delText>
                        </w:r>
                        <w:r w:rsidR="00B26D17" w:rsidRPr="004C3E83" w:rsidDel="00C14528">
                          <w:rPr>
                            <w:rFonts w:ascii="Verdana" w:hAnsi="Verdana"/>
                            <w:kern w:val="18"/>
                            <w:sz w:val="15"/>
                            <w:szCs w:val="20"/>
                            <w:lang w:eastAsia="en-US"/>
                          </w:rPr>
                          <w:delText>3</w:delText>
                        </w:r>
                        <w:r w:rsidR="0026722E" w:rsidRPr="004C3E83" w:rsidDel="00C14528">
                          <w:rPr>
                            <w:rFonts w:ascii="Verdana" w:hAnsi="Verdana"/>
                            <w:kern w:val="18"/>
                            <w:sz w:val="15"/>
                            <w:szCs w:val="20"/>
                            <w:lang w:eastAsia="en-US"/>
                          </w:rPr>
                          <w:delText>], 4.</w:delText>
                        </w:r>
                        <w:r w:rsidR="00B26D17"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9</w:delText>
                        </w:r>
                        <w:r w:rsidR="0026722E" w:rsidRPr="004C3E83" w:rsidDel="00C14528">
                          <w:rPr>
                            <w:rFonts w:ascii="Verdana" w:hAnsi="Verdana"/>
                            <w:kern w:val="18"/>
                            <w:sz w:val="15"/>
                            <w:szCs w:val="20"/>
                            <w:lang w:eastAsia="en-US"/>
                          </w:rPr>
                          <w:delText>], 5.</w:delText>
                        </w:r>
                        <w:r w:rsidR="0018667B"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7D78E2" w:rsidRPr="004C3E83" w:rsidDel="00C14528">
                          <w:rPr>
                            <w:rFonts w:ascii="Verdana" w:hAnsi="Verdana"/>
                            <w:kern w:val="18"/>
                            <w:sz w:val="15"/>
                            <w:szCs w:val="20"/>
                            <w:lang w:eastAsia="en-US"/>
                          </w:rPr>
                          <w:delText>14</w:delText>
                        </w:r>
                        <w:r w:rsidR="0026722E" w:rsidRPr="004C3E83" w:rsidDel="00C14528">
                          <w:rPr>
                            <w:rFonts w:ascii="Verdana" w:hAnsi="Verdana"/>
                            <w:kern w:val="18"/>
                            <w:sz w:val="15"/>
                            <w:szCs w:val="20"/>
                            <w:lang w:eastAsia="en-US"/>
                          </w:rPr>
                          <w:delText>], 6.</w:delText>
                        </w:r>
                        <w:r w:rsidR="0018667B"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2</w:delText>
                        </w:r>
                        <w:r w:rsidR="0026722E" w:rsidRPr="004C3E83" w:rsidDel="00C14528">
                          <w:rPr>
                            <w:rFonts w:ascii="Verdana" w:hAnsi="Verdana"/>
                            <w:kern w:val="18"/>
                            <w:sz w:val="15"/>
                            <w:szCs w:val="20"/>
                            <w:lang w:eastAsia="en-US"/>
                          </w:rPr>
                          <w:delText>], 7.</w:delText>
                        </w:r>
                        <w:r w:rsidR="0018667B" w:rsidRPr="004C3E83" w:rsidDel="00C14528">
                          <w:rPr>
                            <w:rFonts w:ascii="Verdana" w:hAnsi="Verdana"/>
                            <w:kern w:val="18"/>
                            <w:sz w:val="15"/>
                            <w:szCs w:val="20"/>
                            <w:lang w:eastAsia="en-US"/>
                          </w:rPr>
                          <w:delText xml:space="preserve"> </w:delText>
                        </w:r>
                        <w:r w:rsidR="004C3E83"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6</w:delText>
                        </w:r>
                        <w:r w:rsidR="0026722E" w:rsidRPr="004C3E83" w:rsidDel="00C14528">
                          <w:rPr>
                            <w:rFonts w:ascii="Verdana" w:hAnsi="Verdana"/>
                            <w:kern w:val="18"/>
                            <w:sz w:val="15"/>
                            <w:szCs w:val="20"/>
                            <w:lang w:eastAsia="en-US"/>
                          </w:rPr>
                          <w:delText>], 8.</w:delText>
                        </w:r>
                        <w:r w:rsidR="004C3E83"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16</w:delText>
                        </w:r>
                        <w:r w:rsidR="0026722E" w:rsidRPr="004C3E83" w:rsidDel="00C14528">
                          <w:rPr>
                            <w:rFonts w:ascii="Verdana" w:hAnsi="Verdana"/>
                            <w:kern w:val="18"/>
                            <w:sz w:val="15"/>
                            <w:szCs w:val="20"/>
                            <w:lang w:eastAsia="en-US"/>
                          </w:rPr>
                          <w:delText>], 9.</w:delText>
                        </w:r>
                        <w:r w:rsidR="004C3E83"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7D78E2" w:rsidRPr="004C3E83" w:rsidDel="00C14528">
                          <w:rPr>
                            <w:rFonts w:ascii="Verdana" w:hAnsi="Verdana"/>
                            <w:kern w:val="18"/>
                            <w:sz w:val="15"/>
                            <w:szCs w:val="20"/>
                            <w:lang w:eastAsia="en-US"/>
                          </w:rPr>
                          <w:delText>1</w:delText>
                        </w:r>
                        <w:r w:rsidR="0026722E" w:rsidRPr="004C3E83" w:rsidDel="00C14528">
                          <w:rPr>
                            <w:rFonts w:ascii="Verdana" w:hAnsi="Verdana"/>
                            <w:kern w:val="18"/>
                            <w:sz w:val="15"/>
                            <w:szCs w:val="20"/>
                            <w:lang w:eastAsia="en-US"/>
                          </w:rPr>
                          <w:delText>], 10.</w:delText>
                        </w:r>
                        <w:r w:rsidR="004C3E83" w:rsidRPr="004C3E83" w:rsidDel="00C14528">
                          <w:rPr>
                            <w:rFonts w:ascii="Verdana" w:hAnsi="Verdana"/>
                            <w:kern w:val="18"/>
                            <w:sz w:val="15"/>
                            <w:szCs w:val="20"/>
                            <w:lang w:eastAsia="en-US"/>
                          </w:rPr>
                          <w:delText xml:space="preserve"> </w:delText>
                        </w:r>
                        <w:r w:rsidR="0026722E" w:rsidRPr="004C3E83" w:rsidDel="00C14528">
                          <w:rPr>
                            <w:rFonts w:ascii="Verdana" w:hAnsi="Verdana"/>
                            <w:kern w:val="18"/>
                            <w:sz w:val="15"/>
                            <w:szCs w:val="20"/>
                            <w:lang w:eastAsia="en-US"/>
                          </w:rPr>
                          <w:delText>[</w:delText>
                        </w:r>
                        <w:r w:rsidR="00B26D17" w:rsidRPr="004C3E83" w:rsidDel="00C14528">
                          <w:rPr>
                            <w:rFonts w:ascii="Verdana" w:hAnsi="Verdana"/>
                            <w:kern w:val="18"/>
                            <w:sz w:val="15"/>
                            <w:szCs w:val="20"/>
                            <w:lang w:eastAsia="en-US"/>
                          </w:rPr>
                          <w:delText>4</w:delText>
                        </w:r>
                        <w:r w:rsidR="0026722E" w:rsidRPr="004C3E83" w:rsidDel="00C14528">
                          <w:rPr>
                            <w:rFonts w:ascii="Verdana" w:hAnsi="Verdana"/>
                            <w:kern w:val="18"/>
                            <w:sz w:val="15"/>
                            <w:szCs w:val="20"/>
                            <w:lang w:eastAsia="en-US"/>
                          </w:rPr>
                          <w:delText>], 11. [</w:delText>
                        </w:r>
                        <w:r w:rsidR="00B26D17" w:rsidRPr="004C3E83" w:rsidDel="00C14528">
                          <w:rPr>
                            <w:rFonts w:ascii="Verdana" w:hAnsi="Verdana"/>
                            <w:kern w:val="18"/>
                            <w:sz w:val="15"/>
                            <w:szCs w:val="20"/>
                            <w:lang w:eastAsia="en-US"/>
                          </w:rPr>
                          <w:delText>15</w:delText>
                        </w:r>
                        <w:r w:rsidR="0026722E" w:rsidRPr="004C3E83" w:rsidDel="00C14528">
                          <w:rPr>
                            <w:rFonts w:ascii="Verdana" w:hAnsi="Verdana"/>
                            <w:kern w:val="18"/>
                            <w:sz w:val="15"/>
                            <w:szCs w:val="20"/>
                            <w:lang w:eastAsia="en-US"/>
                          </w:rPr>
                          <w:delText>], 12. [</w:delText>
                        </w:r>
                        <w:r w:rsidR="00B26D17" w:rsidRPr="004C3E83" w:rsidDel="00C14528">
                          <w:rPr>
                            <w:rFonts w:ascii="Verdana" w:hAnsi="Verdana"/>
                            <w:kern w:val="18"/>
                            <w:sz w:val="15"/>
                            <w:szCs w:val="20"/>
                            <w:lang w:eastAsia="en-US"/>
                          </w:rPr>
                          <w:delText>5</w:delText>
                        </w:r>
                        <w:r w:rsidR="0026722E" w:rsidRPr="004C3E83" w:rsidDel="00C14528">
                          <w:rPr>
                            <w:rFonts w:ascii="Verdana" w:hAnsi="Verdana"/>
                            <w:kern w:val="18"/>
                            <w:sz w:val="15"/>
                            <w:szCs w:val="20"/>
                            <w:lang w:eastAsia="en-US"/>
                          </w:rPr>
                          <w:delText>])</w:delText>
                        </w:r>
                      </w:del>
                    </w:p>
                    <w:p w14:paraId="627A5C65" w14:textId="0B377220" w:rsidR="00C14528" w:rsidRDefault="00C14528" w:rsidP="0026722E">
                      <w:pPr>
                        <w:pStyle w:val="NormalWeb"/>
                        <w:rPr>
                          <w:ins w:id="38" w:author="You, Yuhui" w:date="2020-02-11T16:57:00Z"/>
                          <w:rFonts w:ascii="Verdana" w:hAnsi="Verdana"/>
                          <w:kern w:val="18"/>
                          <w:sz w:val="15"/>
                          <w:szCs w:val="20"/>
                          <w:lang w:eastAsia="en-US"/>
                        </w:rPr>
                      </w:pPr>
                    </w:p>
                    <w:p w14:paraId="6921EA86" w14:textId="552EF9A9" w:rsidR="00C14528" w:rsidRDefault="00C14528" w:rsidP="0026722E">
                      <w:pPr>
                        <w:pStyle w:val="NormalWeb"/>
                        <w:rPr>
                          <w:ins w:id="39" w:author="You, Yuhui" w:date="2020-02-11T16:57:00Z"/>
                          <w:rFonts w:ascii="Verdana" w:hAnsi="Verdana"/>
                          <w:kern w:val="18"/>
                          <w:sz w:val="15"/>
                          <w:szCs w:val="20"/>
                          <w:lang w:eastAsia="en-US"/>
                        </w:rPr>
                      </w:pPr>
                    </w:p>
                    <w:p w14:paraId="062CA037" w14:textId="790B0CF5" w:rsidR="00C14528" w:rsidRDefault="00C14528" w:rsidP="0026722E">
                      <w:pPr>
                        <w:pStyle w:val="NormalWeb"/>
                        <w:rPr>
                          <w:ins w:id="40" w:author="You, Yuhui" w:date="2020-02-11T16:57:00Z"/>
                          <w:rFonts w:ascii="Verdana" w:hAnsi="Verdana"/>
                          <w:kern w:val="18"/>
                          <w:sz w:val="15"/>
                          <w:szCs w:val="20"/>
                          <w:lang w:eastAsia="en-US"/>
                        </w:rPr>
                      </w:pPr>
                    </w:p>
                    <w:p w14:paraId="37FD0EF0" w14:textId="0232D174" w:rsidR="00C14528" w:rsidRDefault="00C14528" w:rsidP="0026722E">
                      <w:pPr>
                        <w:pStyle w:val="NormalWeb"/>
                        <w:rPr>
                          <w:ins w:id="41" w:author="You, Yuhui" w:date="2020-02-11T16:57:00Z"/>
                          <w:rFonts w:ascii="Verdana" w:hAnsi="Verdana"/>
                          <w:kern w:val="18"/>
                          <w:sz w:val="15"/>
                          <w:szCs w:val="20"/>
                          <w:lang w:eastAsia="en-US"/>
                        </w:rPr>
                      </w:pPr>
                    </w:p>
                    <w:p w14:paraId="7299EE75" w14:textId="165DFBDD" w:rsidR="00C14528" w:rsidRDefault="00C14528" w:rsidP="0026722E">
                      <w:pPr>
                        <w:pStyle w:val="NormalWeb"/>
                        <w:rPr>
                          <w:ins w:id="42" w:author="You, Yuhui" w:date="2020-02-11T16:57:00Z"/>
                          <w:rFonts w:ascii="Verdana" w:hAnsi="Verdana"/>
                          <w:kern w:val="18"/>
                          <w:sz w:val="15"/>
                          <w:szCs w:val="20"/>
                          <w:lang w:eastAsia="en-US"/>
                        </w:rPr>
                      </w:pPr>
                    </w:p>
                    <w:p w14:paraId="2E941358" w14:textId="01B6EA71" w:rsidR="00C14528" w:rsidRDefault="00C14528" w:rsidP="0026722E">
                      <w:pPr>
                        <w:pStyle w:val="NormalWeb"/>
                        <w:rPr>
                          <w:ins w:id="43" w:author="You, Yuhui" w:date="2020-02-11T16:57:00Z"/>
                          <w:rFonts w:ascii="Verdana" w:hAnsi="Verdana"/>
                          <w:kern w:val="18"/>
                          <w:sz w:val="15"/>
                          <w:szCs w:val="20"/>
                          <w:lang w:eastAsia="en-US"/>
                        </w:rPr>
                      </w:pPr>
                    </w:p>
                    <w:p w14:paraId="3CBFAE07" w14:textId="77777777" w:rsidR="00C14528" w:rsidRDefault="00C14528" w:rsidP="0026722E">
                      <w:pPr>
                        <w:pStyle w:val="NormalWeb"/>
                        <w:rPr>
                          <w:ins w:id="44" w:author="You, Yuhui" w:date="2020-02-11T16:57:00Z"/>
                          <w:rFonts w:ascii="Verdana" w:hAnsi="Verdana"/>
                          <w:kern w:val="18"/>
                          <w:sz w:val="15"/>
                          <w:szCs w:val="20"/>
                          <w:lang w:eastAsia="en-US"/>
                        </w:rPr>
                      </w:pPr>
                    </w:p>
                    <w:p w14:paraId="0126C9C4" w14:textId="77777777" w:rsidR="005E3190" w:rsidRPr="004C3E83" w:rsidRDefault="005E3190" w:rsidP="0026722E">
                      <w:pPr>
                        <w:pStyle w:val="NormalWeb"/>
                        <w:rPr>
                          <w:rFonts w:ascii="Verdana" w:hAnsi="Verdana"/>
                          <w:kern w:val="18"/>
                          <w:sz w:val="11"/>
                          <w:szCs w:val="20"/>
                          <w:lang w:eastAsia="en-US"/>
                        </w:rPr>
                      </w:pPr>
                    </w:p>
                    <w:p w14:paraId="20197A0F" w14:textId="77777777" w:rsidR="0026722E" w:rsidRDefault="0026722E" w:rsidP="0026722E">
                      <w:pPr>
                        <w:rPr>
                          <w:rFonts w:ascii="Times New Roman" w:eastAsia="Times New Roman" w:hAnsi="Times New Roman"/>
                          <w:kern w:val="0"/>
                          <w:sz w:val="15"/>
                          <w:szCs w:val="24"/>
                          <w:lang w:eastAsia="zh-CN"/>
                        </w:rPr>
                      </w:pPr>
                      <w:r>
                        <w:rPr>
                          <w:rFonts w:ascii="Times New Roman" w:eastAsia="Times New Roman" w:hAnsi="Times New Roman"/>
                          <w:noProof/>
                          <w:kern w:val="0"/>
                          <w:sz w:val="15"/>
                          <w:szCs w:val="24"/>
                          <w:lang w:eastAsia="zh-CN"/>
                        </w:rPr>
                        <w:drawing>
                          <wp:inline distT="0" distB="0" distL="0" distR="0" wp14:anchorId="624CC6DC" wp14:editId="25085902">
                            <wp:extent cx="1637030" cy="23260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i_arc.png"/>
                                    <pic:cNvPicPr/>
                                  </pic:nvPicPr>
                                  <pic:blipFill>
                                    <a:blip r:embed="rId14"/>
                                    <a:stretch>
                                      <a:fillRect/>
                                    </a:stretch>
                                  </pic:blipFill>
                                  <pic:spPr>
                                    <a:xfrm>
                                      <a:off x="0" y="0"/>
                                      <a:ext cx="1637030" cy="2326005"/>
                                    </a:xfrm>
                                    <a:prstGeom prst="rect">
                                      <a:avLst/>
                                    </a:prstGeom>
                                  </pic:spPr>
                                </pic:pic>
                              </a:graphicData>
                            </a:graphic>
                          </wp:inline>
                        </w:drawing>
                      </w:r>
                      <w:r w:rsidRPr="006A36E4">
                        <w:rPr>
                          <w:rFonts w:eastAsia="Times New Roman"/>
                          <w:sz w:val="15"/>
                        </w:rPr>
                        <w:t xml:space="preserve">Figure 2: </w:t>
                      </w:r>
                      <w:r w:rsidRPr="006A36E4">
                        <w:rPr>
                          <w:rFonts w:eastAsia="Times New Roman" w:hint="eastAsia"/>
                          <w:sz w:val="15"/>
                        </w:rPr>
                        <w:t>EMI</w:t>
                      </w:r>
                      <w:r w:rsidRPr="006A36E4">
                        <w:rPr>
                          <w:rFonts w:eastAsia="Times New Roman"/>
                          <w:sz w:val="15"/>
                        </w:rPr>
                        <w:t>’s architecture</w:t>
                      </w:r>
                    </w:p>
                    <w:p w14:paraId="244124F6" w14:textId="5A68DAD7" w:rsidR="00BE35B6" w:rsidRPr="0004301F" w:rsidRDefault="00BE35B6" w:rsidP="006C2A3F"/>
                  </w:txbxContent>
                </v:textbox>
                <w10:wrap anchorx="page"/>
                <w10:anchorlock/>
              </v:shape>
            </w:pict>
          </mc:Fallback>
        </mc:AlternateContent>
      </w:r>
      <w:r w:rsidR="00B83EE0">
        <w:rPr>
          <w:color w:val="000000"/>
          <w:kern w:val="0"/>
          <w:szCs w:val="24"/>
        </w:rPr>
        <w:t>EMI Robot</w:t>
      </w:r>
    </w:p>
    <w:p w14:paraId="1BDA75A6" w14:textId="0CC2EB6A" w:rsidR="00B83EE0" w:rsidRPr="00B26D17" w:rsidRDefault="00B83EE0" w:rsidP="00B83EE0">
      <w:r>
        <w:t xml:space="preserve">We developed a new robot called EMI in an effort to better address the highly coupled HRI challenges for a </w:t>
      </w:r>
      <w:r>
        <w:t xml:space="preserve">robot operating in an office space. We examined various robot designs in the market and academia which influenced our </w:t>
      </w:r>
      <w:r w:rsidR="0026722E">
        <w:t>design</w:t>
      </w:r>
      <w:r>
        <w:t xml:space="preserve">. They are categorized into </w:t>
      </w:r>
      <w:r w:rsidRPr="00B26D17">
        <w:t xml:space="preserve">different design space, which is shown in Figure 1. </w:t>
      </w:r>
    </w:p>
    <w:p w14:paraId="26E02125" w14:textId="7D834898" w:rsidR="00B83EE0" w:rsidRPr="00B26D17" w:rsidRDefault="00B83EE0" w:rsidP="00B83EE0">
      <w:r w:rsidRPr="00B26D17">
        <w:t>EMI’s physical structure is built upon the Turtle Bot 2E robot and is equipped with a 3D laser scanner and Intel Real</w:t>
      </w:r>
      <w:r w:rsidR="00091BB1">
        <w:t>S</w:t>
      </w:r>
      <w:r w:rsidRPr="00B26D17">
        <w:t>ense D435 camera.  An Asus projector and a spherical lamp shade are used to create EMI’s face.  Finally, a standard omni-directional USB microphone is used to receive speech input. EMI uses an onboard Intel NUC computer and the ROS framework [</w:t>
      </w:r>
      <w:r w:rsidR="00D27BD2" w:rsidRPr="00B26D17">
        <w:t>1</w:t>
      </w:r>
      <w:r w:rsidR="00B26D17" w:rsidRPr="00B26D17">
        <w:t>3</w:t>
      </w:r>
      <w:r w:rsidRPr="00B26D17">
        <w:t>] to integrate the subsystems and the various sensors to build its world-view.</w:t>
      </w:r>
    </w:p>
    <w:p w14:paraId="47B6C5DD" w14:textId="26E9D7B5" w:rsidR="00B83EE0" w:rsidRDefault="00B83EE0" w:rsidP="00B83EE0">
      <w:r w:rsidRPr="00B26D17">
        <w:t>We crafted the facial animation, voice and motive expressiveness to form an identifiable personality. EMI is able to express different emotions using the projector, in conjunction with voice output, shown in Figure 3. Similar to smart speaker devices, EMI’s speech recognition is equipped with wake-</w:t>
      </w:r>
      <w:r w:rsidRPr="00683192">
        <w:t>up word detection and command recognition using the ASpIRE speech database [</w:t>
      </w:r>
      <w:r w:rsidR="00D27BD2" w:rsidRPr="00683192">
        <w:t>7</w:t>
      </w:r>
      <w:r w:rsidRPr="00683192">
        <w:t>] and Kaldi framework [</w:t>
      </w:r>
      <w:r w:rsidR="00D27BD2" w:rsidRPr="00683192">
        <w:t>1</w:t>
      </w:r>
      <w:r w:rsidR="00B26D17" w:rsidRPr="00683192">
        <w:t>2</w:t>
      </w:r>
      <w:r w:rsidRPr="00683192">
        <w:t>] for speech transcription.  It uses natural language</w:t>
      </w:r>
      <w:r w:rsidRPr="00B26D17">
        <w:t xml:space="preserve"> understanding to convert the speech transcription to intent categories. EMI is built using the differential</w:t>
      </w:r>
      <w:r>
        <w:t xml:space="preserve"> drive Kobuki base and can be controlled by temporal velocity commands to the motors to create movement. </w:t>
      </w:r>
    </w:p>
    <w:p w14:paraId="49D1951D" w14:textId="18018532" w:rsidR="00B83EE0" w:rsidRDefault="00B83EE0" w:rsidP="00B83EE0">
      <w:r>
        <w:t xml:space="preserve">The </w:t>
      </w:r>
      <w:r w:rsidR="0026722E">
        <w:t>aesthetic</w:t>
      </w:r>
      <w:r>
        <w:t xml:space="preserve"> design of the EMI robot is influenced by the design guidelines on the development of emotional agents, proposed by Ruud et al., with respect to the key ideas: Emotion, Design, Recognition, and Reaction [</w:t>
      </w:r>
      <w:r w:rsidR="00B26D17">
        <w:t>8</w:t>
      </w:r>
      <w:r>
        <w:t xml:space="preserve">].  </w:t>
      </w:r>
    </w:p>
    <w:p w14:paraId="08524D9C" w14:textId="1FD088CB" w:rsidR="00B83EE0" w:rsidRPr="00B83EE0" w:rsidRDefault="00B83EE0" w:rsidP="00B83EE0">
      <w:pPr>
        <w:pStyle w:val="bulletlist"/>
        <w:rPr>
          <w:color w:val="000000"/>
        </w:rPr>
      </w:pPr>
      <w:r w:rsidRPr="00B83EE0">
        <w:rPr>
          <w:color w:val="000000"/>
        </w:rPr>
        <w:lastRenderedPageBreak/>
        <w:t xml:space="preserve">Emotion: </w:t>
      </w:r>
      <w:r w:rsidRPr="00B83EE0">
        <w:rPr>
          <w:i/>
          <w:color w:val="000000"/>
        </w:rPr>
        <w:t>Various design cues can be combined to formulate the emotional expression of the robot.</w:t>
      </w:r>
      <w:r w:rsidRPr="00B83EE0">
        <w:rPr>
          <w:color w:val="000000"/>
        </w:rPr>
        <w:t xml:space="preserve"> EMI is designed with a larger spherical body (compared to its spherical head), a child-pitched voice and animated emotions in order to create its characteristic robot personality.</w:t>
      </w:r>
    </w:p>
    <w:p w14:paraId="58780581" w14:textId="0ED297B6" w:rsidR="00B83EE0" w:rsidRPr="00B83EE0" w:rsidRDefault="00B83EE0" w:rsidP="00B83EE0">
      <w:pPr>
        <w:pStyle w:val="bulletlist"/>
        <w:rPr>
          <w:color w:val="000000"/>
        </w:rPr>
      </w:pPr>
      <w:r w:rsidRPr="00B83EE0">
        <w:rPr>
          <w:color w:val="000000"/>
        </w:rPr>
        <w:t xml:space="preserve">Design and Recognition: </w:t>
      </w:r>
      <w:r w:rsidRPr="00B83EE0">
        <w:rPr>
          <w:i/>
          <w:color w:val="000000"/>
        </w:rPr>
        <w:t>The design and representation of emotion should generally be perceivable by humans.</w:t>
      </w:r>
      <w:r w:rsidRPr="00B83EE0">
        <w:rPr>
          <w:color w:val="000000"/>
        </w:rPr>
        <w:t xml:space="preserve"> EMI’s spherical head and minimalist, cartoon-liked design creates an easily interpretable face.</w:t>
      </w:r>
    </w:p>
    <w:p w14:paraId="3614732D" w14:textId="420983F2" w:rsidR="008677B2" w:rsidRDefault="00B83EE0" w:rsidP="00B83EE0">
      <w:pPr>
        <w:pStyle w:val="bulletlist"/>
        <w:rPr>
          <w:color w:val="000000"/>
        </w:rPr>
      </w:pPr>
      <w:r w:rsidRPr="00B83EE0">
        <w:rPr>
          <w:color w:val="000000"/>
        </w:rPr>
        <w:t>Reaction</w:t>
      </w:r>
      <w:r w:rsidRPr="00B83EE0">
        <w:rPr>
          <w:i/>
          <w:color w:val="000000"/>
        </w:rPr>
        <w:t xml:space="preserve">: The design should elicit positive reactions. </w:t>
      </w:r>
      <w:r w:rsidRPr="00B83EE0">
        <w:rPr>
          <w:color w:val="000000"/>
        </w:rPr>
        <w:t>EMI was designed to be adorable, aligned with the concept of ‘kawaii’ (cute), a prominent aspect of Japanese popular culture.</w:t>
      </w:r>
    </w:p>
    <w:p w14:paraId="0217AF96" w14:textId="77777777" w:rsidR="00B83EE0" w:rsidRPr="00B83EE0" w:rsidRDefault="00B83EE0" w:rsidP="00B83EE0">
      <w:pPr>
        <w:pStyle w:val="bulletlist"/>
        <w:numPr>
          <w:ilvl w:val="0"/>
          <w:numId w:val="0"/>
        </w:numPr>
        <w:ind w:left="216"/>
        <w:rPr>
          <w:color w:val="000000"/>
        </w:rPr>
      </w:pPr>
    </w:p>
    <w:p w14:paraId="499344D0" w14:textId="0A1B1B51" w:rsidR="00B552CA" w:rsidRPr="00642C27" w:rsidRDefault="005D1E2D" w:rsidP="00B552CA">
      <w:pPr>
        <w:pStyle w:val="Heading1"/>
        <w:rPr>
          <w:color w:val="000000"/>
        </w:rPr>
      </w:pPr>
      <w:r>
        <w:rPr>
          <w:noProof/>
          <w:color w:val="000000"/>
        </w:rPr>
        <mc:AlternateContent>
          <mc:Choice Requires="wps">
            <w:drawing>
              <wp:anchor distT="0" distB="0" distL="114300" distR="114300" simplePos="0" relativeHeight="251658241" behindDoc="0" locked="1" layoutInCell="1" allowOverlap="0" wp14:anchorId="4CF3A8C0" wp14:editId="19C06B8C">
                <wp:simplePos x="0" y="0"/>
                <wp:positionH relativeFrom="page">
                  <wp:posOffset>431800</wp:posOffset>
                </wp:positionH>
                <wp:positionV relativeFrom="paragraph">
                  <wp:posOffset>-3491865</wp:posOffset>
                </wp:positionV>
                <wp:extent cx="1828800" cy="5436235"/>
                <wp:effectExtent l="0" t="0" r="0" b="0"/>
                <wp:wrapNone/>
                <wp:docPr id="1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436235"/>
                        </a:xfrm>
                        <a:prstGeom prst="rect">
                          <a:avLst/>
                        </a:prstGeom>
                        <a:noFill/>
                        <a:ln w="9525">
                          <a:noFill/>
                          <a:miter lim="800000"/>
                          <a:headEnd/>
                          <a:tailEnd/>
                        </a:ln>
                        <a:extLst>
                          <a:ext uri="{909E8E84-426E-40DD-AFC4-6F175D3DCCD1}">
                            <a14:hiddenFill xmlns:a14="http://schemas.microsoft.com/office/drawing/2010/main">
                              <a:solidFill>
                                <a:srgbClr val="F8F8F8"/>
                              </a:solidFill>
                            </a14:hiddenFill>
                          </a:ext>
                        </a:extLst>
                      </wps:spPr>
                      <wps:txbx>
                        <w:txbxContent>
                          <w:p w14:paraId="144AF640" w14:textId="77777777" w:rsidR="00DF087A" w:rsidRDefault="00DF087A" w:rsidP="005D1E2D">
                            <w:pPr>
                              <w:rPr>
                                <w:rFonts w:ascii="Times New Roman" w:eastAsia="Times New Roman" w:hAnsi="Times New Roman"/>
                                <w:kern w:val="0"/>
                                <w:sz w:val="15"/>
                                <w:szCs w:val="24"/>
                                <w:lang w:eastAsia="zh-CN"/>
                              </w:rPr>
                            </w:pPr>
                          </w:p>
                          <w:p w14:paraId="139C8364" w14:textId="77777777" w:rsidR="00DF087A" w:rsidRDefault="00DF087A" w:rsidP="005D1E2D">
                            <w:pPr>
                              <w:rPr>
                                <w:rFonts w:ascii="Times New Roman" w:eastAsia="Times New Roman" w:hAnsi="Times New Roman"/>
                                <w:kern w:val="0"/>
                                <w:sz w:val="15"/>
                                <w:szCs w:val="24"/>
                                <w:lang w:eastAsia="zh-CN"/>
                              </w:rPr>
                            </w:pPr>
                          </w:p>
                          <w:p w14:paraId="5D91AF8C" w14:textId="77777777" w:rsidR="008F6C80" w:rsidRDefault="008F6C80" w:rsidP="005D1E2D">
                            <w:pPr>
                              <w:rPr>
                                <w:rFonts w:ascii="Times New Roman" w:eastAsia="Times New Roman" w:hAnsi="Times New Roman"/>
                                <w:kern w:val="0"/>
                                <w:sz w:val="15"/>
                                <w:szCs w:val="24"/>
                                <w:lang w:eastAsia="zh-CN"/>
                              </w:rPr>
                            </w:pPr>
                          </w:p>
                          <w:p w14:paraId="0E3EE5FC" w14:textId="52D20188" w:rsidR="005D1E2D" w:rsidRDefault="005D1E2D" w:rsidP="005D1E2D">
                            <w:pPr>
                              <w:rPr>
                                <w:rFonts w:ascii="Times New Roman" w:eastAsia="Times New Roman" w:hAnsi="Times New Roman"/>
                                <w:kern w:val="0"/>
                                <w:sz w:val="15"/>
                                <w:szCs w:val="24"/>
                                <w:lang w:eastAsia="zh-CN"/>
                              </w:rPr>
                            </w:pPr>
                            <w:r>
                              <w:rPr>
                                <w:noProof/>
                                <w:lang w:eastAsia="ja-JP"/>
                              </w:rPr>
                              <w:drawing>
                                <wp:inline distT="0" distB="0" distL="0" distR="0" wp14:anchorId="72649C96" wp14:editId="18D8295B">
                                  <wp:extent cx="1843790" cy="390071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stretch>
                                            <a:fillRect/>
                                          </a:stretch>
                                        </pic:blipFill>
                                        <pic:spPr>
                                          <a:xfrm>
                                            <a:off x="0" y="0"/>
                                            <a:ext cx="1846486" cy="3906413"/>
                                          </a:xfrm>
                                          <a:prstGeom prst="rect">
                                            <a:avLst/>
                                          </a:prstGeom>
                                        </pic:spPr>
                                      </pic:pic>
                                    </a:graphicData>
                                  </a:graphic>
                                </wp:inline>
                              </w:drawing>
                            </w:r>
                          </w:p>
                          <w:p w14:paraId="1E09A0A5" w14:textId="3B33A8A5" w:rsidR="005D1E2D" w:rsidRPr="006A36E4" w:rsidRDefault="005D1E2D" w:rsidP="006A36E4">
                            <w:pPr>
                              <w:pStyle w:val="Caption"/>
                              <w:rPr>
                                <w:rFonts w:eastAsia="Times New Roman"/>
                              </w:rPr>
                            </w:pPr>
                            <w:r w:rsidRPr="006A36E4">
                              <w:rPr>
                                <w:rFonts w:eastAsia="Times New Roman"/>
                              </w:rPr>
                              <w:t xml:space="preserve">Figure 3: EMI’s </w:t>
                            </w:r>
                            <w:r w:rsidR="00091BB1">
                              <w:rPr>
                                <w:rFonts w:eastAsia="Times New Roman"/>
                              </w:rPr>
                              <w:t>expression</w:t>
                            </w:r>
                            <w:r w:rsidRPr="006A36E4">
                              <w:rPr>
                                <w:rFonts w:eastAsia="Times New Roman"/>
                              </w:rPr>
                              <w:t xml:space="preserve"> design and actual visual</w:t>
                            </w:r>
                            <w:r w:rsidR="00091BB1">
                              <w:rPr>
                                <w:rFonts w:eastAsia="Times New Roman"/>
                              </w:rPr>
                              <w:t xml:space="preserve"> appearance</w:t>
                            </w:r>
                            <w:r w:rsidRPr="006A36E4">
                              <w:rPr>
                                <w:rFonts w:eastAsia="Times New Roman"/>
                              </w:rPr>
                              <w:t>.</w:t>
                            </w:r>
                          </w:p>
                          <w:p w14:paraId="43ADB325" w14:textId="77777777" w:rsidR="005D1E2D" w:rsidRPr="0004301F" w:rsidRDefault="005D1E2D" w:rsidP="005D1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3A8C0" id="_x0000_s1028" type="#_x0000_t202" style="position:absolute;margin-left:34pt;margin-top:-274.95pt;width:2in;height:428.0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" o:allowoverlap="f" filled="f" fillcolor="#f8f8f8" stroked="f">
                <v:textbox>
                  <w:txbxContent>
                    <w:p w14:paraId="144AF640" w14:textId="77777777" w:rsidR="00DF087A" w:rsidRDefault="00DF087A" w:rsidP="005D1E2D">
                      <w:pPr>
                        <w:rPr>
                          <w:rFonts w:ascii="Times New Roman" w:eastAsia="Times New Roman" w:hAnsi="Times New Roman"/>
                          <w:kern w:val="0"/>
                          <w:sz w:val="15"/>
                          <w:szCs w:val="24"/>
                          <w:lang w:eastAsia="zh-CN"/>
                        </w:rPr>
                      </w:pPr>
                    </w:p>
                    <w:p w14:paraId="139C8364" w14:textId="77777777" w:rsidR="00DF087A" w:rsidRDefault="00DF087A" w:rsidP="005D1E2D">
                      <w:pPr>
                        <w:rPr>
                          <w:rFonts w:ascii="Times New Roman" w:eastAsia="Times New Roman" w:hAnsi="Times New Roman"/>
                          <w:kern w:val="0"/>
                          <w:sz w:val="15"/>
                          <w:szCs w:val="24"/>
                          <w:lang w:eastAsia="zh-CN"/>
                        </w:rPr>
                      </w:pPr>
                    </w:p>
                    <w:p w14:paraId="5D91AF8C" w14:textId="77777777" w:rsidR="008F6C80" w:rsidRDefault="008F6C80" w:rsidP="005D1E2D">
                      <w:pPr>
                        <w:rPr>
                          <w:rFonts w:ascii="Times New Roman" w:eastAsia="Times New Roman" w:hAnsi="Times New Roman"/>
                          <w:kern w:val="0"/>
                          <w:sz w:val="15"/>
                          <w:szCs w:val="24"/>
                          <w:lang w:eastAsia="zh-CN"/>
                        </w:rPr>
                      </w:pPr>
                    </w:p>
                    <w:p w14:paraId="0E3EE5FC" w14:textId="52D20188" w:rsidR="005D1E2D" w:rsidRDefault="005D1E2D" w:rsidP="005D1E2D">
                      <w:pPr>
                        <w:rPr>
                          <w:rFonts w:ascii="Times New Roman" w:eastAsia="Times New Roman" w:hAnsi="Times New Roman"/>
                          <w:kern w:val="0"/>
                          <w:sz w:val="15"/>
                          <w:szCs w:val="24"/>
                          <w:lang w:eastAsia="zh-CN"/>
                        </w:rPr>
                      </w:pPr>
                      <w:r>
                        <w:rPr>
                          <w:noProof/>
                          <w:lang w:eastAsia="ja-JP"/>
                        </w:rPr>
                        <w:drawing>
                          <wp:inline distT="0" distB="0" distL="0" distR="0" wp14:anchorId="72649C96" wp14:editId="18D8295B">
                            <wp:extent cx="1843790" cy="390071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stretch>
                                      <a:fillRect/>
                                    </a:stretch>
                                  </pic:blipFill>
                                  <pic:spPr>
                                    <a:xfrm>
                                      <a:off x="0" y="0"/>
                                      <a:ext cx="1846486" cy="3906413"/>
                                    </a:xfrm>
                                    <a:prstGeom prst="rect">
                                      <a:avLst/>
                                    </a:prstGeom>
                                  </pic:spPr>
                                </pic:pic>
                              </a:graphicData>
                            </a:graphic>
                          </wp:inline>
                        </w:drawing>
                      </w:r>
                    </w:p>
                    <w:p w14:paraId="1E09A0A5" w14:textId="3B33A8A5" w:rsidR="005D1E2D" w:rsidRPr="006A36E4" w:rsidRDefault="005D1E2D" w:rsidP="006A36E4">
                      <w:pPr>
                        <w:pStyle w:val="Caption"/>
                        <w:rPr>
                          <w:rFonts w:eastAsia="Times New Roman"/>
                        </w:rPr>
                      </w:pPr>
                      <w:r w:rsidRPr="006A36E4">
                        <w:rPr>
                          <w:rFonts w:eastAsia="Times New Roman"/>
                        </w:rPr>
                        <w:t xml:space="preserve">Figure 3: EMI’s </w:t>
                      </w:r>
                      <w:r w:rsidR="00091BB1">
                        <w:rPr>
                          <w:rFonts w:eastAsia="Times New Roman"/>
                        </w:rPr>
                        <w:t>expression</w:t>
                      </w:r>
                      <w:r w:rsidRPr="006A36E4">
                        <w:rPr>
                          <w:rFonts w:eastAsia="Times New Roman"/>
                        </w:rPr>
                        <w:t xml:space="preserve"> design and actual visual</w:t>
                      </w:r>
                      <w:r w:rsidR="00091BB1">
                        <w:rPr>
                          <w:rFonts w:eastAsia="Times New Roman"/>
                        </w:rPr>
                        <w:t xml:space="preserve"> appearance</w:t>
                      </w:r>
                      <w:r w:rsidRPr="006A36E4">
                        <w:rPr>
                          <w:rFonts w:eastAsia="Times New Roman"/>
                        </w:rPr>
                        <w:t>.</w:t>
                      </w:r>
                    </w:p>
                    <w:p w14:paraId="43ADB325" w14:textId="77777777" w:rsidR="005D1E2D" w:rsidRPr="0004301F" w:rsidRDefault="005D1E2D" w:rsidP="005D1E2D"/>
                  </w:txbxContent>
                </v:textbox>
                <w10:wrap anchorx="page"/>
                <w10:anchorlock/>
              </v:shape>
            </w:pict>
          </mc:Fallback>
        </mc:AlternateContent>
      </w:r>
      <w:r w:rsidR="00B83EE0">
        <w:rPr>
          <w:color w:val="000000"/>
        </w:rPr>
        <w:t>User Study</w:t>
      </w:r>
    </w:p>
    <w:p w14:paraId="6DB1EC7A" w14:textId="77777777" w:rsidR="00B83EE0" w:rsidRPr="00B83EE0" w:rsidRDefault="00B83EE0" w:rsidP="00B83EE0">
      <w:pPr>
        <w:pStyle w:val="Heading1"/>
        <w:rPr>
          <w:b w:val="0"/>
          <w:kern w:val="18"/>
          <w:sz w:val="17"/>
        </w:rPr>
      </w:pPr>
      <w:r w:rsidRPr="00B83EE0">
        <w:rPr>
          <w:b w:val="0"/>
          <w:kern w:val="18"/>
          <w:sz w:val="17"/>
        </w:rPr>
        <w:t xml:space="preserve">We conducted an experiment to explore the effects of the emotional responses of EMI while interacting with users. Our hypotheses were: </w:t>
      </w:r>
    </w:p>
    <w:p w14:paraId="5DCA0366" w14:textId="67CAA176" w:rsidR="00B83EE0" w:rsidRPr="00B83EE0" w:rsidRDefault="00B83EE0" w:rsidP="00B83EE0">
      <w:pPr>
        <w:pStyle w:val="bulletlist"/>
        <w:rPr>
          <w:color w:val="000000"/>
        </w:rPr>
      </w:pPr>
      <w:r w:rsidRPr="00B83EE0">
        <w:rPr>
          <w:color w:val="000000"/>
        </w:rPr>
        <w:t xml:space="preserve">The emotional behavior of EMI helps to increase tolerance and patience of users towards it. </w:t>
      </w:r>
    </w:p>
    <w:p w14:paraId="62A3AD4A" w14:textId="5D4089AB" w:rsidR="00B83EE0" w:rsidRPr="00B83EE0" w:rsidRDefault="00B83EE0" w:rsidP="00B83EE0">
      <w:pPr>
        <w:pStyle w:val="bulletlist"/>
      </w:pPr>
      <w:r w:rsidRPr="00B83EE0">
        <w:rPr>
          <w:color w:val="000000"/>
        </w:rPr>
        <w:t>The emotional behavior of EMI helps to entice users to interact with it.</w:t>
      </w:r>
    </w:p>
    <w:p w14:paraId="4CAB8998" w14:textId="5D69214C" w:rsidR="00164EA8" w:rsidRDefault="00B83EE0" w:rsidP="00B83EE0">
      <w:pPr>
        <w:pStyle w:val="bulletlist"/>
        <w:numPr>
          <w:ilvl w:val="0"/>
          <w:numId w:val="0"/>
        </w:numPr>
      </w:pPr>
      <w:r>
        <w:t xml:space="preserve">We </w:t>
      </w:r>
      <w:del w:id="23" w:author="You, Yuhui" w:date="2020-02-11T17:13:00Z">
        <w:r w:rsidDel="005B7BCB">
          <w:delText xml:space="preserve">prepared </w:delText>
        </w:r>
      </w:del>
      <w:ins w:id="24" w:author="You, Yuhui" w:date="2020-02-11T17:13:00Z">
        <w:r w:rsidR="005B7BCB">
          <w:t xml:space="preserve">categorized the </w:t>
        </w:r>
      </w:ins>
      <w:ins w:id="25" w:author="You, Yuhui" w:date="2020-02-11T17:14:00Z">
        <w:r w:rsidR="005B7BCB">
          <w:t>operation</w:t>
        </w:r>
      </w:ins>
      <w:ins w:id="26" w:author="You, Yuhui" w:date="2020-02-11T17:13:00Z">
        <w:r w:rsidR="005B7BCB">
          <w:t xml:space="preserve"> into two </w:t>
        </w:r>
      </w:ins>
      <w:ins w:id="27" w:author="You, Yuhui" w:date="2020-02-11T17:14:00Z">
        <w:r w:rsidR="005B7BCB">
          <w:t>types</w:t>
        </w:r>
      </w:ins>
      <w:del w:id="28" w:author="You, Yuhui" w:date="2020-02-11T17:14:00Z">
        <w:r w:rsidDel="005B7BCB">
          <w:delText>two mode</w:delText>
        </w:r>
        <w:r w:rsidR="00091BB1" w:rsidDel="005B7BCB">
          <w:delText>s</w:delText>
        </w:r>
        <w:r w:rsidDel="005B7BCB">
          <w:delText xml:space="preserve"> of operation</w:delText>
        </w:r>
      </w:del>
      <w:ins w:id="29" w:author="You, Yuhui" w:date="2020-02-11T17:13:00Z">
        <w:r w:rsidR="005B7BCB">
          <w:t xml:space="preserve">. </w:t>
        </w:r>
      </w:ins>
      <w:ins w:id="30" w:author="You, Yuhui" w:date="2020-02-11T17:07:00Z">
        <w:r w:rsidR="005B7BCB">
          <w:t xml:space="preserve">Since the input is user’s speech, user can ask Emi </w:t>
        </w:r>
      </w:ins>
      <w:ins w:id="31" w:author="You, Yuhui" w:date="2020-02-11T17:08:00Z">
        <w:r w:rsidR="005B7BCB">
          <w:t xml:space="preserve">to </w:t>
        </w:r>
      </w:ins>
      <w:ins w:id="32" w:author="You, Yuhui" w:date="2020-02-11T17:15:00Z">
        <w:r w:rsidR="005B7BCB">
          <w:t>response based on the speech commands.</w:t>
        </w:r>
      </w:ins>
      <w:r>
        <w:t>:</w:t>
      </w:r>
    </w:p>
    <w:p w14:paraId="28076534" w14:textId="3010B514" w:rsidR="00164EA8" w:rsidRDefault="00B83EE0" w:rsidP="00164EA8">
      <w:pPr>
        <w:pStyle w:val="Numberedlist"/>
      </w:pPr>
      <w:r w:rsidRPr="00164EA8">
        <w:rPr>
          <w:b/>
        </w:rPr>
        <w:t xml:space="preserve">Emotion </w:t>
      </w:r>
      <w:del w:id="33" w:author="You, Yuhui" w:date="2020-02-11T17:14:00Z">
        <w:r w:rsidRPr="00164EA8" w:rsidDel="005B7BCB">
          <w:rPr>
            <w:b/>
          </w:rPr>
          <w:delText>Mode</w:delText>
        </w:r>
      </w:del>
      <w:ins w:id="34" w:author="You, Yuhui" w:date="2020-02-11T17:14:00Z">
        <w:r w:rsidR="005B7BCB">
          <w:rPr>
            <w:b/>
          </w:rPr>
          <w:t>Operation</w:t>
        </w:r>
      </w:ins>
      <w:r w:rsidRPr="00164EA8">
        <w:t>:</w:t>
      </w:r>
      <w:r>
        <w:t xml:space="preserve"> Users can </w:t>
      </w:r>
      <w:del w:id="35" w:author="You, Yuhui" w:date="2020-02-10T14:24:00Z">
        <w:r w:rsidDel="0058082C">
          <w:delText xml:space="preserve">ask </w:delText>
        </w:r>
      </w:del>
      <w:ins w:id="36" w:author="You, Yuhui" w:date="2020-02-10T14:24:00Z">
        <w:r w:rsidR="0058082C">
          <w:t xml:space="preserve">use speech commands </w:t>
        </w:r>
        <w:r w:rsidR="00111DC7">
          <w:t>to ask</w:t>
        </w:r>
        <w:r w:rsidR="0058082C">
          <w:t xml:space="preserve"> </w:t>
        </w:r>
      </w:ins>
      <w:r>
        <w:t xml:space="preserve">EMI to demonstrate a specific expression, </w:t>
      </w:r>
      <w:ins w:id="37" w:author="You, Yuhui" w:date="2020-02-10T14:26:00Z">
        <w:r w:rsidR="00111DC7">
          <w:t xml:space="preserve">saying commands such as </w:t>
        </w:r>
      </w:ins>
      <w:r>
        <w:t xml:space="preserve">“EMI, can you smile”, “EMI, can you cry”, “EMI, can you sing a song”, “EMI, bye-bye”. Accordingly, EMI is prepared with the corresponding expressions </w:t>
      </w:r>
      <w:r>
        <w:t>related to smiling, crying, singing and kissing goodbye.</w:t>
      </w:r>
    </w:p>
    <w:p w14:paraId="40C62B88" w14:textId="20CBE048" w:rsidR="0093220C" w:rsidRDefault="00B83EE0" w:rsidP="0093220C">
      <w:pPr>
        <w:pStyle w:val="Numberedlist"/>
      </w:pPr>
      <w:r w:rsidRPr="00164EA8">
        <w:rPr>
          <w:b/>
        </w:rPr>
        <w:t xml:space="preserve">Collaboration </w:t>
      </w:r>
      <w:del w:id="38" w:author="You, Yuhui" w:date="2020-02-11T17:16:00Z">
        <w:r w:rsidRPr="00164EA8" w:rsidDel="005B7BCB">
          <w:rPr>
            <w:b/>
          </w:rPr>
          <w:delText>Mode</w:delText>
        </w:r>
      </w:del>
      <w:ins w:id="39" w:author="You, Yuhui" w:date="2020-02-11T17:16:00Z">
        <w:r w:rsidR="005B7BCB">
          <w:rPr>
            <w:b/>
          </w:rPr>
          <w:t>Operation</w:t>
        </w:r>
      </w:ins>
      <w:r w:rsidRPr="00B83EE0">
        <w:t>:</w:t>
      </w:r>
      <w:r>
        <w:t xml:space="preserve"> </w:t>
      </w:r>
      <w:ins w:id="40" w:author="You, Yuhui" w:date="2020-02-11T17:30:00Z">
        <w:r w:rsidR="0093220C">
          <w:t xml:space="preserve">We have </w:t>
        </w:r>
      </w:ins>
      <w:ins w:id="41" w:author="You, Yuhui" w:date="2020-02-11T17:31:00Z">
        <w:r w:rsidR="0093220C">
          <w:t xml:space="preserve">designed a maze operation scenario for user to collaborate with Emi. </w:t>
        </w:r>
      </w:ins>
      <w:r>
        <w:t xml:space="preserve">Users can give directional commands moving EMI, such as “EMI, turn left”, “EMI, turn right”, “EMI, go forward”, “EMI, go backward” and “EMI, stop”. EMI responds with verbal feedback that it understood the command and the corresponding motive output. EMI also reacts to sensor inputs, such as, when it approaches obstacles (seen Table 1). </w:t>
      </w:r>
    </w:p>
    <w:p w14:paraId="1BFDEE8F" w14:textId="77777777" w:rsidR="00164EA8" w:rsidRDefault="00164EA8" w:rsidP="00164EA8">
      <w:pPr>
        <w:pStyle w:val="Numberedlist"/>
        <w:numPr>
          <w:ilvl w:val="0"/>
          <w:numId w:val="0"/>
        </w:numPr>
        <w:ind w:left="360"/>
      </w:pPr>
    </w:p>
    <w:p w14:paraId="26346759" w14:textId="37FC3802" w:rsidR="00164EA8" w:rsidRDefault="00164EA8" w:rsidP="00164EA8">
      <w:r>
        <w:t xml:space="preserve">The experiment took place at a demonstration booth at the Rakuten Technology Conference, which was open to the public seen in figure 4. Our booth was set up within the “Kids Park” area, visited mainly by families with children. An instruction manual listed the available commands and was prepared in both English and Japanese. All attendees could interact with the robot, but only those who agreed to the terms of our experiment and consented to the data collection policy are discussed in this paper. For those who agreed, we recorded their interaction and had them fill out a survey after operating the robot. During the study, </w:t>
      </w:r>
      <w:ins w:id="42" w:author="You, Yuhui" w:date="2020-02-11T17:33:00Z">
        <w:r w:rsidR="0093220C">
          <w:t xml:space="preserve">we place </w:t>
        </w:r>
      </w:ins>
      <w:ins w:id="43" w:author="You, Yuhui" w:date="2020-02-11T17:34:00Z">
        <w:r w:rsidR="0093220C">
          <w:t xml:space="preserve">Emi on our designed maze area. </w:t>
        </w:r>
      </w:ins>
      <w:r>
        <w:t>users were not required to follow any tasks and were free to interact with EMI based on the available commands</w:t>
      </w:r>
      <w:ins w:id="44" w:author="You, Yuhui" w:date="2020-02-11T17:34:00Z">
        <w:r w:rsidR="0093220C">
          <w:t>, so they can either help Emi walk through the maze, or they can just simply as</w:t>
        </w:r>
      </w:ins>
      <w:ins w:id="45" w:author="You, Yuhui" w:date="2020-02-11T17:35:00Z">
        <w:r w:rsidR="0093220C">
          <w:t>k Emi to show some emotion.</w:t>
        </w:r>
      </w:ins>
      <w:ins w:id="46" w:author="You, Yuhui" w:date="2020-02-11T17:36:00Z">
        <w:r w:rsidR="0093220C">
          <w:t xml:space="preserve"> They were not required to finish the </w:t>
        </w:r>
      </w:ins>
      <w:ins w:id="47" w:author="You, Yuhui" w:date="2020-02-11T17:37:00Z">
        <w:r w:rsidR="0093220C">
          <w:t xml:space="preserve">maze task. If they didn’t want to continue, they can drop off at any time. </w:t>
        </w:r>
      </w:ins>
      <w:del w:id="48" w:author="You, Yuhui" w:date="2020-02-11T17:34:00Z">
        <w:r w:rsidDel="0093220C">
          <w:delText>.</w:delText>
        </w:r>
      </w:del>
      <w:del w:id="49" w:author="You, Yuhui" w:date="2020-02-11T17:37:00Z">
        <w:r w:rsidDel="0093220C">
          <w:delText xml:space="preserve"> </w:delText>
        </w:r>
      </w:del>
      <w:r>
        <w:t xml:space="preserve">When users looked confused about what to do, we would give them some instructions. After their interaction with EMI, visitors completed a survey about various aspects of </w:t>
      </w:r>
      <w:r>
        <w:lastRenderedPageBreak/>
        <w:t xml:space="preserve">the experience. A 5-point Likert scale (“strongly agree, agree and neutral, disagree and strongly disagree”) was used to seek their agreement with various statements. A summary of the survey questions and results is illustrated in figure </w:t>
      </w:r>
      <w:r w:rsidR="005E298E">
        <w:t>5</w:t>
      </w:r>
      <w:r>
        <w:t xml:space="preserve">. Questions requiring short answers, such as general comments about the robot or their impression of EMI’s personality, were also asked. </w:t>
      </w:r>
    </w:p>
    <w:p w14:paraId="2F09DE0E" w14:textId="66B5906D" w:rsidR="00B83EE0" w:rsidRDefault="00164EA8" w:rsidP="00164EA8">
      <w:r>
        <w:t xml:space="preserve">In total, 33 users participated in the </w:t>
      </w:r>
      <w:del w:id="50" w:author="You, Yuhui" w:date="2020-02-11T17:39:00Z">
        <w:r w:rsidDel="00554D78">
          <w:delText>experiment</w:delText>
        </w:r>
      </w:del>
      <w:ins w:id="51" w:author="You, Yuhui" w:date="2020-02-11T17:39:00Z">
        <w:r w:rsidR="00554D78">
          <w:t>survey</w:t>
        </w:r>
      </w:ins>
      <w:r>
        <w:t>, 20 Japanese speakers and 13 non-Japanese speakers. Their age ranges from 9 and 51 (M=31, SD = 15.2). Around half (51%) of the participants have</w:t>
      </w:r>
      <w:r w:rsidR="00091BB1">
        <w:t xml:space="preserve"> previously</w:t>
      </w:r>
      <w:r>
        <w:t xml:space="preserve"> interacted with robots, such as ‘Pepper’, a humanoid robot, designed for human interaction, typically as a store front receptionist.</w:t>
      </w:r>
      <w:ins w:id="52" w:author="You, Yuhui" w:date="2020-02-11T17:40:00Z">
        <w:r w:rsidR="00554D78">
          <w:t xml:space="preserve"> Besides that, we also had observation from the whole experiment period</w:t>
        </w:r>
      </w:ins>
      <w:ins w:id="53" w:author="You, Yuhui" w:date="2020-02-11T17:41:00Z">
        <w:r w:rsidR="00554D78">
          <w:t>, which c</w:t>
        </w:r>
      </w:ins>
      <w:ins w:id="54" w:author="You, Yuhui" w:date="2020-02-11T17:42:00Z">
        <w:r w:rsidR="00554D78">
          <w:t xml:space="preserve">ame from those who participated in the survey and </w:t>
        </w:r>
      </w:ins>
      <w:ins w:id="55" w:author="You, Yuhui" w:date="2020-02-11T17:43:00Z">
        <w:r w:rsidR="00554D78">
          <w:t xml:space="preserve">those who didn’t, including </w:t>
        </w:r>
      </w:ins>
      <w:ins w:id="56" w:author="You, Yuhui" w:date="2020-02-11T17:44:00Z">
        <w:r w:rsidR="00554D78">
          <w:t xml:space="preserve">participators’ children, </w:t>
        </w:r>
      </w:ins>
      <w:ins w:id="57" w:author="You, Yuhui" w:date="2020-02-11T17:45:00Z">
        <w:r w:rsidR="00554D78">
          <w:t xml:space="preserve">who are not capable of answering questions. </w:t>
        </w:r>
      </w:ins>
    </w:p>
    <w:p w14:paraId="1BFE07E5" w14:textId="59E17FFF" w:rsidR="00164EA8" w:rsidRDefault="005D1E2D" w:rsidP="00164EA8">
      <w:pPr>
        <w:pStyle w:val="Heading1"/>
        <w:rPr>
          <w:color w:val="000000"/>
        </w:rPr>
      </w:pPr>
      <w:r>
        <w:rPr>
          <w:noProof/>
          <w:color w:val="000000"/>
        </w:rPr>
        <mc:AlternateContent>
          <mc:Choice Requires="wps">
            <w:drawing>
              <wp:anchor distT="0" distB="0" distL="114300" distR="114300" simplePos="0" relativeHeight="251658242" behindDoc="0" locked="1" layoutInCell="1" allowOverlap="0" wp14:anchorId="3AF844EF" wp14:editId="2DC461F2">
                <wp:simplePos x="0" y="0"/>
                <wp:positionH relativeFrom="page">
                  <wp:posOffset>419100</wp:posOffset>
                </wp:positionH>
                <wp:positionV relativeFrom="paragraph">
                  <wp:posOffset>-1631950</wp:posOffset>
                </wp:positionV>
                <wp:extent cx="1828800" cy="6540500"/>
                <wp:effectExtent l="0" t="0" r="0" b="0"/>
                <wp:wrapNone/>
                <wp:docPr id="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540500"/>
                        </a:xfrm>
                        <a:prstGeom prst="rect">
                          <a:avLst/>
                        </a:prstGeom>
                        <a:noFill/>
                        <a:ln w="9525">
                          <a:noFill/>
                          <a:miter lim="800000"/>
                          <a:headEnd/>
                          <a:tailEnd/>
                        </a:ln>
                        <a:extLst>
                          <a:ext uri="{909E8E84-426E-40DD-AFC4-6F175D3DCCD1}">
                            <a14:hiddenFill xmlns:a14="http://schemas.microsoft.com/office/drawing/2010/main">
                              <a:solidFill>
                                <a:srgbClr val="F8F8F8"/>
                              </a:solidFill>
                            </a14:hiddenFill>
                          </a:ext>
                        </a:extLst>
                      </wps:spPr>
                      <wps:txbx>
                        <w:txbxContent>
                          <w:p w14:paraId="3ED9C980" w14:textId="77777777" w:rsidR="00DF087A" w:rsidRDefault="00DF087A" w:rsidP="005D1E2D">
                            <w:pPr>
                              <w:rPr>
                                <w:rFonts w:ascii="Times New Roman" w:eastAsia="Times New Roman" w:hAnsi="Times New Roman"/>
                                <w:kern w:val="0"/>
                                <w:sz w:val="15"/>
                                <w:szCs w:val="24"/>
                                <w:lang w:eastAsia="zh-CN"/>
                              </w:rPr>
                            </w:pPr>
                          </w:p>
                          <w:p w14:paraId="5102CC42" w14:textId="77777777" w:rsidR="00DF087A" w:rsidRDefault="00DF087A" w:rsidP="005D1E2D">
                            <w:pPr>
                              <w:rPr>
                                <w:rFonts w:ascii="Times New Roman" w:eastAsia="Times New Roman" w:hAnsi="Times New Roman"/>
                                <w:kern w:val="0"/>
                                <w:sz w:val="15"/>
                                <w:szCs w:val="24"/>
                                <w:lang w:eastAsia="zh-CN"/>
                              </w:rPr>
                            </w:pPr>
                          </w:p>
                          <w:p w14:paraId="14173D57" w14:textId="77777777" w:rsidR="008F6C80" w:rsidRDefault="008F6C80" w:rsidP="005D1E2D">
                            <w:pPr>
                              <w:rPr>
                                <w:rFonts w:ascii="Times New Roman" w:eastAsia="Times New Roman" w:hAnsi="Times New Roman"/>
                                <w:kern w:val="0"/>
                                <w:sz w:val="15"/>
                                <w:szCs w:val="24"/>
                                <w:lang w:eastAsia="zh-CN"/>
                              </w:rPr>
                            </w:pPr>
                          </w:p>
                          <w:p w14:paraId="353896E4" w14:textId="77777777" w:rsidR="008F6C80" w:rsidRDefault="008F6C80" w:rsidP="005D1E2D">
                            <w:pPr>
                              <w:rPr>
                                <w:rFonts w:ascii="Times New Roman" w:eastAsia="Times New Roman" w:hAnsi="Times New Roman"/>
                                <w:kern w:val="0"/>
                                <w:sz w:val="15"/>
                                <w:szCs w:val="24"/>
                                <w:lang w:eastAsia="zh-CN"/>
                              </w:rPr>
                            </w:pPr>
                          </w:p>
                          <w:p w14:paraId="761C80E4" w14:textId="5A98DBE4" w:rsidR="005D1E2D" w:rsidRDefault="005D1E2D" w:rsidP="005D1E2D">
                            <w:pPr>
                              <w:rPr>
                                <w:rFonts w:ascii="Times New Roman" w:eastAsia="Times New Roman" w:hAnsi="Times New Roman"/>
                                <w:kern w:val="0"/>
                                <w:sz w:val="15"/>
                                <w:szCs w:val="24"/>
                                <w:lang w:eastAsia="zh-CN"/>
                              </w:rPr>
                            </w:pPr>
                            <w:r>
                              <w:rPr>
                                <w:noProof/>
                                <w:lang w:eastAsia="ja-JP"/>
                              </w:rPr>
                              <w:drawing>
                                <wp:inline distT="0" distB="0" distL="0" distR="0" wp14:anchorId="6B08CB62" wp14:editId="4B6F55ED">
                                  <wp:extent cx="1637030" cy="1182370"/>
                                  <wp:effectExtent l="0" t="0" r="1270" b="0"/>
                                  <wp:docPr id="29" name="Picture 29"/>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l="19971" t="40502" r="28296" b="9666"/>
                                          <a:stretch/>
                                        </pic:blipFill>
                                        <pic:spPr bwMode="auto">
                                          <a:xfrm>
                                            <a:off x="0" y="0"/>
                                            <a:ext cx="1637030" cy="1182370"/>
                                          </a:xfrm>
                                          <a:prstGeom prst="rect">
                                            <a:avLst/>
                                          </a:prstGeom>
                                          <a:ln>
                                            <a:noFill/>
                                          </a:ln>
                                          <a:extLst>
                                            <a:ext uri="{53640926-AAD7-44D8-BBD7-CCE9431645EC}">
                                              <a14:shadowObscured xmlns:a14="http://schemas.microsoft.com/office/drawing/2010/main"/>
                                            </a:ext>
                                          </a:extLst>
                                        </pic:spPr>
                                      </pic:pic>
                                    </a:graphicData>
                                  </a:graphic>
                                </wp:inline>
                              </w:drawing>
                            </w:r>
                          </w:p>
                          <w:p w14:paraId="3E8990F5" w14:textId="6522B55A" w:rsidR="005D1E2D" w:rsidRDefault="005D1E2D" w:rsidP="005D1E2D">
                            <w:pPr>
                              <w:spacing w:line="60" w:lineRule="atLeast"/>
                              <w:rPr>
                                <w:sz w:val="15"/>
                              </w:rPr>
                            </w:pPr>
                            <w:r w:rsidRPr="006A36E4">
                              <w:rPr>
                                <w:sz w:val="15"/>
                              </w:rPr>
                              <w:t xml:space="preserve">Figure 4: </w:t>
                            </w:r>
                            <w:r w:rsidR="001363A3">
                              <w:rPr>
                                <w:sz w:val="15"/>
                              </w:rPr>
                              <w:t>T</w:t>
                            </w:r>
                            <w:r w:rsidRPr="006A36E4">
                              <w:rPr>
                                <w:sz w:val="15"/>
                              </w:rPr>
                              <w:t xml:space="preserve">he demonstration booth. EMI saw the black block as obstacles. </w:t>
                            </w:r>
                          </w:p>
                          <w:p w14:paraId="397879F0" w14:textId="5DEAACED" w:rsidR="005E3190" w:rsidRDefault="005E3190" w:rsidP="005D1E2D">
                            <w:pPr>
                              <w:spacing w:line="60" w:lineRule="atLeast"/>
                              <w:rPr>
                                <w:sz w:val="15"/>
                              </w:rPr>
                            </w:pPr>
                          </w:p>
                          <w:p w14:paraId="0EF8D78B" w14:textId="77777777" w:rsidR="005E3190" w:rsidRPr="006A36E4" w:rsidRDefault="005E3190" w:rsidP="005D1E2D">
                            <w:pPr>
                              <w:spacing w:line="60" w:lineRule="atLeast"/>
                              <w:rPr>
                                <w:sz w:val="15"/>
                              </w:rPr>
                            </w:pPr>
                          </w:p>
                          <w:tbl>
                            <w:tblPr>
                              <w:tblStyle w:val="TableGrid"/>
                              <w:tblW w:w="2699" w:type="dxa"/>
                              <w:tblLayout w:type="fixed"/>
                              <w:tblLook w:val="04A0" w:firstRow="1" w:lastRow="0" w:firstColumn="1" w:lastColumn="0" w:noHBand="0" w:noVBand="1"/>
                            </w:tblPr>
                            <w:tblGrid>
                              <w:gridCol w:w="959"/>
                              <w:gridCol w:w="992"/>
                              <w:gridCol w:w="748"/>
                            </w:tblGrid>
                            <w:tr w:rsidR="005D1E2D" w14:paraId="3830B419" w14:textId="77777777" w:rsidTr="001430B6">
                              <w:trPr>
                                <w:trHeight w:hRule="exact" w:val="246"/>
                              </w:trPr>
                              <w:tc>
                                <w:tcPr>
                                  <w:tcW w:w="959" w:type="dxa"/>
                                </w:tcPr>
                                <w:p w14:paraId="3E8AD0A9" w14:textId="77777777" w:rsidR="005D1E2D" w:rsidRPr="006A36E4" w:rsidRDefault="005D1E2D" w:rsidP="005D1E2D">
                                  <w:pPr>
                                    <w:pStyle w:val="NoSpacing"/>
                                    <w:rPr>
                                      <w:sz w:val="11"/>
                                      <w:szCs w:val="11"/>
                                    </w:rPr>
                                  </w:pPr>
                                  <w:r w:rsidRPr="006A36E4">
                                    <w:rPr>
                                      <w:sz w:val="11"/>
                                      <w:szCs w:val="11"/>
                                    </w:rPr>
                                    <w:t xml:space="preserve">Environment </w:t>
                                  </w:r>
                                </w:p>
                              </w:tc>
                              <w:tc>
                                <w:tcPr>
                                  <w:tcW w:w="992" w:type="dxa"/>
                                </w:tcPr>
                                <w:p w14:paraId="6E73AC13" w14:textId="20588C20" w:rsidR="005D1E2D" w:rsidRPr="006A36E4" w:rsidRDefault="005D1E2D" w:rsidP="005D1E2D">
                                  <w:pPr>
                                    <w:pStyle w:val="NoSpacing"/>
                                    <w:rPr>
                                      <w:sz w:val="11"/>
                                      <w:szCs w:val="11"/>
                                    </w:rPr>
                                  </w:pPr>
                                  <w:r w:rsidRPr="006A36E4">
                                    <w:rPr>
                                      <w:sz w:val="11"/>
                                      <w:szCs w:val="11"/>
                                    </w:rPr>
                                    <w:t xml:space="preserve">Voice </w:t>
                                  </w:r>
                                </w:p>
                              </w:tc>
                              <w:tc>
                                <w:tcPr>
                                  <w:tcW w:w="748" w:type="dxa"/>
                                </w:tcPr>
                                <w:p w14:paraId="669D3615" w14:textId="77777777" w:rsidR="005D1E2D" w:rsidRPr="006A36E4" w:rsidRDefault="005D1E2D" w:rsidP="005D1E2D">
                                  <w:pPr>
                                    <w:pStyle w:val="NoSpacing"/>
                                    <w:rPr>
                                      <w:sz w:val="11"/>
                                      <w:szCs w:val="11"/>
                                      <w:lang w:eastAsia="zh-TW"/>
                                    </w:rPr>
                                  </w:pPr>
                                  <w:r w:rsidRPr="006A36E4">
                                    <w:rPr>
                                      <w:sz w:val="11"/>
                                      <w:szCs w:val="11"/>
                                      <w:lang w:eastAsia="zh-TW"/>
                                    </w:rPr>
                                    <w:t>Emotion</w:t>
                                  </w:r>
                                </w:p>
                              </w:tc>
                            </w:tr>
                            <w:tr w:rsidR="005D1E2D" w:rsidRPr="00C557AB" w14:paraId="0C1E371B" w14:textId="77777777" w:rsidTr="001430B6">
                              <w:trPr>
                                <w:cantSplit/>
                                <w:trHeight w:hRule="exact" w:val="668"/>
                              </w:trPr>
                              <w:tc>
                                <w:tcPr>
                                  <w:tcW w:w="959" w:type="dxa"/>
                                  <w:vAlign w:val="center"/>
                                </w:tcPr>
                                <w:p w14:paraId="3F79EF36" w14:textId="77777777" w:rsidR="005D1E2D" w:rsidRPr="003324D1" w:rsidRDefault="005D1E2D" w:rsidP="006A36E4">
                                  <w:pPr>
                                    <w:pStyle w:val="NoSpacing"/>
                                    <w:rPr>
                                      <w:sz w:val="10"/>
                                    </w:rPr>
                                  </w:pPr>
                                  <w:r w:rsidRPr="003324D1">
                                    <w:rPr>
                                      <w:sz w:val="10"/>
                                    </w:rPr>
                                    <w:t>EMI receives the speech commands from users</w:t>
                                  </w:r>
                                </w:p>
                              </w:tc>
                              <w:tc>
                                <w:tcPr>
                                  <w:tcW w:w="992" w:type="dxa"/>
                                  <w:vAlign w:val="center"/>
                                </w:tcPr>
                                <w:p w14:paraId="43DAB313" w14:textId="7CAA4751" w:rsidR="005D1E2D" w:rsidRPr="003324D1" w:rsidRDefault="005D1E2D" w:rsidP="005D1E2D">
                                  <w:pPr>
                                    <w:pStyle w:val="NoSpacing"/>
                                    <w:rPr>
                                      <w:sz w:val="10"/>
                                    </w:rPr>
                                  </w:pPr>
                                  <w:r w:rsidRPr="003324D1">
                                    <w:rPr>
                                      <w:sz w:val="10"/>
                                    </w:rPr>
                                    <w:t xml:space="preserve">“Yes, sure”, </w:t>
                                  </w:r>
                                  <w:r w:rsidR="006A36E4">
                                    <w:rPr>
                                      <w:sz w:val="10"/>
                                    </w:rPr>
                                    <w:br/>
                                  </w:r>
                                  <w:r w:rsidRPr="003324D1">
                                    <w:rPr>
                                      <w:sz w:val="10"/>
                                    </w:rPr>
                                    <w:t>“I see!”</w:t>
                                  </w:r>
                                </w:p>
                              </w:tc>
                              <w:tc>
                                <w:tcPr>
                                  <w:tcW w:w="748" w:type="dxa"/>
                                  <w:vAlign w:val="center"/>
                                </w:tcPr>
                                <w:p w14:paraId="3814AC2E" w14:textId="77777777" w:rsidR="005D1E2D" w:rsidRPr="006A36E4" w:rsidRDefault="005D1E2D" w:rsidP="005D1E2D">
                                  <w:pPr>
                                    <w:pStyle w:val="NoSpacing"/>
                                    <w:rPr>
                                      <w:sz w:val="10"/>
                                      <w:szCs w:val="10"/>
                                    </w:rPr>
                                  </w:pPr>
                                  <w:r w:rsidRPr="006A36E4">
                                    <w:rPr>
                                      <w:sz w:val="10"/>
                                      <w:szCs w:val="10"/>
                                    </w:rPr>
                                    <w:t>smile</w:t>
                                  </w:r>
                                </w:p>
                              </w:tc>
                            </w:tr>
                            <w:tr w:rsidR="005D1E2D" w:rsidRPr="00C557AB" w14:paraId="4DCD03B5" w14:textId="77777777" w:rsidTr="001430B6">
                              <w:trPr>
                                <w:trHeight w:hRule="exact" w:val="668"/>
                              </w:trPr>
                              <w:tc>
                                <w:tcPr>
                                  <w:tcW w:w="959" w:type="dxa"/>
                                  <w:vAlign w:val="center"/>
                                </w:tcPr>
                                <w:p w14:paraId="7E34CAD7" w14:textId="77777777" w:rsidR="005D1E2D" w:rsidRPr="003324D1" w:rsidRDefault="005D1E2D" w:rsidP="005D1E2D">
                                  <w:pPr>
                                    <w:pStyle w:val="NoSpacing"/>
                                    <w:rPr>
                                      <w:sz w:val="10"/>
                                    </w:rPr>
                                  </w:pPr>
                                  <w:r w:rsidRPr="003324D1">
                                    <w:rPr>
                                      <w:sz w:val="10"/>
                                    </w:rPr>
                                    <w:t>EMI cannot understand the commands from users</w:t>
                                  </w:r>
                                </w:p>
                              </w:tc>
                              <w:tc>
                                <w:tcPr>
                                  <w:tcW w:w="992" w:type="dxa"/>
                                  <w:vAlign w:val="center"/>
                                </w:tcPr>
                                <w:p w14:paraId="4A56979C" w14:textId="77777777" w:rsidR="005D1E2D" w:rsidRPr="003324D1" w:rsidRDefault="005D1E2D" w:rsidP="005D1E2D">
                                  <w:pPr>
                                    <w:pStyle w:val="NoSpacing"/>
                                    <w:rPr>
                                      <w:sz w:val="10"/>
                                    </w:rPr>
                                  </w:pPr>
                                  <w:r w:rsidRPr="003324D1">
                                    <w:rPr>
                                      <w:sz w:val="10"/>
                                    </w:rPr>
                                    <w:t>“Sorry, I don’t understand”, “One more time, please”</w:t>
                                  </w:r>
                                </w:p>
                              </w:tc>
                              <w:tc>
                                <w:tcPr>
                                  <w:tcW w:w="748" w:type="dxa"/>
                                  <w:vAlign w:val="center"/>
                                </w:tcPr>
                                <w:p w14:paraId="77031F19" w14:textId="77777777" w:rsidR="005D1E2D" w:rsidRPr="006A36E4" w:rsidRDefault="005D1E2D" w:rsidP="005D1E2D">
                                  <w:pPr>
                                    <w:pStyle w:val="NoSpacing"/>
                                    <w:rPr>
                                      <w:sz w:val="10"/>
                                      <w:szCs w:val="10"/>
                                    </w:rPr>
                                  </w:pPr>
                                  <w:r w:rsidRPr="006A36E4">
                                    <w:rPr>
                                      <w:sz w:val="10"/>
                                      <w:szCs w:val="10"/>
                                    </w:rPr>
                                    <w:t>Sad</w:t>
                                  </w:r>
                                </w:p>
                              </w:tc>
                            </w:tr>
                            <w:tr w:rsidR="005D1E2D" w:rsidRPr="00C557AB" w14:paraId="754B548B" w14:textId="77777777" w:rsidTr="001430B6">
                              <w:trPr>
                                <w:trHeight w:hRule="exact" w:val="668"/>
                              </w:trPr>
                              <w:tc>
                                <w:tcPr>
                                  <w:tcW w:w="959" w:type="dxa"/>
                                  <w:vAlign w:val="center"/>
                                </w:tcPr>
                                <w:p w14:paraId="4D1419E2" w14:textId="77777777" w:rsidR="005D1E2D" w:rsidRPr="003324D1" w:rsidRDefault="005D1E2D" w:rsidP="005D1E2D">
                                  <w:pPr>
                                    <w:pStyle w:val="NoSpacing"/>
                                    <w:rPr>
                                      <w:sz w:val="10"/>
                                    </w:rPr>
                                  </w:pPr>
                                  <w:r w:rsidRPr="003324D1">
                                    <w:rPr>
                                      <w:sz w:val="10"/>
                                    </w:rPr>
                                    <w:t>The received commands will make EMI hit the wall in the maze</w:t>
                                  </w:r>
                                </w:p>
                              </w:tc>
                              <w:tc>
                                <w:tcPr>
                                  <w:tcW w:w="992" w:type="dxa"/>
                                  <w:vAlign w:val="center"/>
                                </w:tcPr>
                                <w:p w14:paraId="1731D8DB" w14:textId="77777777" w:rsidR="005D1E2D" w:rsidRPr="003324D1" w:rsidRDefault="005D1E2D" w:rsidP="005D1E2D">
                                  <w:pPr>
                                    <w:pStyle w:val="NoSpacing"/>
                                    <w:rPr>
                                      <w:sz w:val="10"/>
                                    </w:rPr>
                                  </w:pPr>
                                  <w:r w:rsidRPr="003324D1">
                                    <w:rPr>
                                      <w:sz w:val="10"/>
                                    </w:rPr>
                                    <w:t>“Be careful”</w:t>
                                  </w:r>
                                </w:p>
                                <w:p w14:paraId="6E5916A8" w14:textId="77777777" w:rsidR="005D1E2D" w:rsidRPr="003324D1" w:rsidRDefault="005D1E2D" w:rsidP="005D1E2D">
                                  <w:pPr>
                                    <w:pStyle w:val="NoSpacing"/>
                                    <w:rPr>
                                      <w:sz w:val="10"/>
                                    </w:rPr>
                                  </w:pPr>
                                  <w:r w:rsidRPr="003324D1">
                                    <w:rPr>
                                      <w:sz w:val="10"/>
                                    </w:rPr>
                                    <w:t>“Watch out”</w:t>
                                  </w:r>
                                </w:p>
                              </w:tc>
                              <w:tc>
                                <w:tcPr>
                                  <w:tcW w:w="748" w:type="dxa"/>
                                  <w:vAlign w:val="center"/>
                                </w:tcPr>
                                <w:p w14:paraId="6AC727B6" w14:textId="77777777" w:rsidR="005D1E2D" w:rsidRPr="006A36E4" w:rsidRDefault="005D1E2D" w:rsidP="005D1E2D">
                                  <w:pPr>
                                    <w:pStyle w:val="NoSpacing"/>
                                    <w:rPr>
                                      <w:sz w:val="10"/>
                                      <w:szCs w:val="10"/>
                                    </w:rPr>
                                  </w:pPr>
                                  <w:r w:rsidRPr="006A36E4">
                                    <w:rPr>
                                      <w:sz w:val="10"/>
                                      <w:szCs w:val="10"/>
                                    </w:rPr>
                                    <w:t>Fear</w:t>
                                  </w:r>
                                </w:p>
                              </w:tc>
                            </w:tr>
                            <w:tr w:rsidR="005D1E2D" w:rsidRPr="00C557AB" w14:paraId="41137D0B" w14:textId="77777777" w:rsidTr="001430B6">
                              <w:trPr>
                                <w:trHeight w:hRule="exact" w:val="668"/>
                              </w:trPr>
                              <w:tc>
                                <w:tcPr>
                                  <w:tcW w:w="959" w:type="dxa"/>
                                  <w:vAlign w:val="center"/>
                                </w:tcPr>
                                <w:p w14:paraId="65F75A32" w14:textId="77777777" w:rsidR="005D1E2D" w:rsidRPr="003324D1" w:rsidRDefault="005D1E2D" w:rsidP="005D1E2D">
                                  <w:pPr>
                                    <w:pStyle w:val="NoSpacing"/>
                                    <w:rPr>
                                      <w:sz w:val="10"/>
                                    </w:rPr>
                                  </w:pPr>
                                  <w:r w:rsidRPr="003324D1">
                                    <w:rPr>
                                      <w:sz w:val="10"/>
                                    </w:rPr>
                                    <w:t>EMI arrives at key points</w:t>
                                  </w:r>
                                </w:p>
                              </w:tc>
                              <w:tc>
                                <w:tcPr>
                                  <w:tcW w:w="992" w:type="dxa"/>
                                  <w:vAlign w:val="center"/>
                                </w:tcPr>
                                <w:p w14:paraId="5D4C1A30" w14:textId="77777777" w:rsidR="005D1E2D" w:rsidRPr="003324D1" w:rsidRDefault="005D1E2D" w:rsidP="005D1E2D">
                                  <w:pPr>
                                    <w:pStyle w:val="NoSpacing"/>
                                    <w:rPr>
                                      <w:sz w:val="10"/>
                                    </w:rPr>
                                  </w:pPr>
                                  <w:r w:rsidRPr="003324D1">
                                    <w:rPr>
                                      <w:sz w:val="10"/>
                                    </w:rPr>
                                    <w:t>“so far so good”</w:t>
                                  </w:r>
                                </w:p>
                              </w:tc>
                              <w:tc>
                                <w:tcPr>
                                  <w:tcW w:w="748" w:type="dxa"/>
                                  <w:vAlign w:val="center"/>
                                </w:tcPr>
                                <w:p w14:paraId="4B957E1A" w14:textId="77777777" w:rsidR="005D1E2D" w:rsidRPr="006A36E4" w:rsidRDefault="005D1E2D" w:rsidP="005D1E2D">
                                  <w:pPr>
                                    <w:pStyle w:val="NoSpacing"/>
                                    <w:rPr>
                                      <w:sz w:val="10"/>
                                      <w:szCs w:val="10"/>
                                    </w:rPr>
                                  </w:pPr>
                                  <w:r w:rsidRPr="006A36E4">
                                    <w:rPr>
                                      <w:sz w:val="10"/>
                                      <w:szCs w:val="10"/>
                                    </w:rPr>
                                    <w:t>Confidant</w:t>
                                  </w:r>
                                </w:p>
                              </w:tc>
                            </w:tr>
                            <w:tr w:rsidR="005D1E2D" w:rsidRPr="00C557AB" w14:paraId="6867F3B4" w14:textId="77777777" w:rsidTr="001430B6">
                              <w:trPr>
                                <w:trHeight w:hRule="exact" w:val="668"/>
                              </w:trPr>
                              <w:tc>
                                <w:tcPr>
                                  <w:tcW w:w="959" w:type="dxa"/>
                                  <w:vAlign w:val="center"/>
                                </w:tcPr>
                                <w:p w14:paraId="23B0E16B" w14:textId="39C20E49" w:rsidR="005D1E2D" w:rsidRPr="003324D1" w:rsidRDefault="005D1E2D" w:rsidP="005D1E2D">
                                  <w:pPr>
                                    <w:pStyle w:val="NoSpacing"/>
                                    <w:rPr>
                                      <w:sz w:val="10"/>
                                    </w:rPr>
                                  </w:pPr>
                                  <w:r w:rsidRPr="003324D1">
                                    <w:rPr>
                                      <w:sz w:val="10"/>
                                    </w:rPr>
                                    <w:t>EMI finish</w:t>
                                  </w:r>
                                  <w:r w:rsidR="001430B6">
                                    <w:rPr>
                                      <w:sz w:val="10"/>
                                      <w:lang w:eastAsia="zh-CN"/>
                                    </w:rPr>
                                    <w:t>es</w:t>
                                  </w:r>
                                  <w:r w:rsidRPr="003324D1">
                                    <w:rPr>
                                      <w:rFonts w:hint="eastAsia"/>
                                      <w:sz w:val="10"/>
                                      <w:lang w:eastAsia="zh-CN"/>
                                    </w:rPr>
                                    <w:t xml:space="preserve"> </w:t>
                                  </w:r>
                                  <w:r w:rsidRPr="003324D1">
                                    <w:rPr>
                                      <w:sz w:val="10"/>
                                    </w:rPr>
                                    <w:t>the maze</w:t>
                                  </w:r>
                                </w:p>
                              </w:tc>
                              <w:tc>
                                <w:tcPr>
                                  <w:tcW w:w="992" w:type="dxa"/>
                                  <w:vAlign w:val="center"/>
                                </w:tcPr>
                                <w:p w14:paraId="53C49837" w14:textId="77777777" w:rsidR="005D1E2D" w:rsidRPr="003324D1" w:rsidRDefault="005D1E2D" w:rsidP="005D1E2D">
                                  <w:pPr>
                                    <w:pStyle w:val="NoSpacing"/>
                                    <w:rPr>
                                      <w:sz w:val="10"/>
                                    </w:rPr>
                                  </w:pPr>
                                  <w:r w:rsidRPr="003324D1">
                                    <w:rPr>
                                      <w:sz w:val="10"/>
                                    </w:rPr>
                                    <w:t>“Thank you, my friend.”</w:t>
                                  </w:r>
                                </w:p>
                              </w:tc>
                              <w:tc>
                                <w:tcPr>
                                  <w:tcW w:w="748" w:type="dxa"/>
                                  <w:vAlign w:val="center"/>
                                </w:tcPr>
                                <w:p w14:paraId="381067B9" w14:textId="77777777" w:rsidR="005D1E2D" w:rsidRPr="001430B6" w:rsidRDefault="005D1E2D" w:rsidP="005D1E2D">
                                  <w:pPr>
                                    <w:pStyle w:val="NoSpacing"/>
                                    <w:rPr>
                                      <w:sz w:val="9"/>
                                      <w:szCs w:val="9"/>
                                    </w:rPr>
                                  </w:pPr>
                                  <w:r w:rsidRPr="001430B6">
                                    <w:rPr>
                                      <w:sz w:val="9"/>
                                      <w:szCs w:val="9"/>
                                    </w:rPr>
                                    <w:t>Appreciate</w:t>
                                  </w:r>
                                </w:p>
                              </w:tc>
                            </w:tr>
                          </w:tbl>
                          <w:p w14:paraId="76FD35E0" w14:textId="77777777" w:rsidR="005D1E2D" w:rsidRPr="006A36E4" w:rsidRDefault="005D1E2D" w:rsidP="005D1E2D">
                            <w:pPr>
                              <w:spacing w:line="60" w:lineRule="atLeast"/>
                              <w:rPr>
                                <w:sz w:val="15"/>
                              </w:rPr>
                            </w:pPr>
                            <w:r w:rsidRPr="006A36E4">
                              <w:rPr>
                                <w:sz w:val="15"/>
                              </w:rPr>
                              <w:t>Table 1: EMI’s designed reaction for the experiment</w:t>
                            </w:r>
                          </w:p>
                          <w:p w14:paraId="3DF92D33" w14:textId="77777777" w:rsidR="005D1E2D" w:rsidRPr="0004301F" w:rsidRDefault="005D1E2D" w:rsidP="005D1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844EF" id="_x0000_t202" coordsize="21600,21600" o:spt="202" path="m,l,21600r21600,l21600,xe">
                <v:stroke joinstyle="miter"/>
                <v:path gradientshapeok="t" o:connecttype="rect"/>
              </v:shapetype>
              <v:shape id="_x0000_s1029" type="#_x0000_t202" style="position:absolute;margin-left:33pt;margin-top:-128.5pt;width:2in;height:51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" o:allowoverlap="f" filled="f" fillcolor="#f8f8f8" stroked="f">
                <v:textbox>
                  <w:txbxContent>
                    <w:p w14:paraId="3ED9C980" w14:textId="77777777" w:rsidR="00DF087A" w:rsidRDefault="00DF087A" w:rsidP="005D1E2D">
                      <w:pPr>
                        <w:rPr>
                          <w:rFonts w:ascii="Times New Roman" w:eastAsia="Times New Roman" w:hAnsi="Times New Roman"/>
                          <w:kern w:val="0"/>
                          <w:sz w:val="15"/>
                          <w:szCs w:val="24"/>
                          <w:lang w:eastAsia="zh-CN"/>
                        </w:rPr>
                      </w:pPr>
                    </w:p>
                    <w:p w14:paraId="5102CC42" w14:textId="77777777" w:rsidR="00DF087A" w:rsidRDefault="00DF087A" w:rsidP="005D1E2D">
                      <w:pPr>
                        <w:rPr>
                          <w:rFonts w:ascii="Times New Roman" w:eastAsia="Times New Roman" w:hAnsi="Times New Roman"/>
                          <w:kern w:val="0"/>
                          <w:sz w:val="15"/>
                          <w:szCs w:val="24"/>
                          <w:lang w:eastAsia="zh-CN"/>
                        </w:rPr>
                      </w:pPr>
                    </w:p>
                    <w:p w14:paraId="14173D57" w14:textId="77777777" w:rsidR="008F6C80" w:rsidRDefault="008F6C80" w:rsidP="005D1E2D">
                      <w:pPr>
                        <w:rPr>
                          <w:rFonts w:ascii="Times New Roman" w:eastAsia="Times New Roman" w:hAnsi="Times New Roman"/>
                          <w:kern w:val="0"/>
                          <w:sz w:val="15"/>
                          <w:szCs w:val="24"/>
                          <w:lang w:eastAsia="zh-CN"/>
                        </w:rPr>
                      </w:pPr>
                    </w:p>
                    <w:p w14:paraId="353896E4" w14:textId="77777777" w:rsidR="008F6C80" w:rsidRDefault="008F6C80" w:rsidP="005D1E2D">
                      <w:pPr>
                        <w:rPr>
                          <w:rFonts w:ascii="Times New Roman" w:eastAsia="Times New Roman" w:hAnsi="Times New Roman"/>
                          <w:kern w:val="0"/>
                          <w:sz w:val="15"/>
                          <w:szCs w:val="24"/>
                          <w:lang w:eastAsia="zh-CN"/>
                        </w:rPr>
                      </w:pPr>
                    </w:p>
                    <w:p w14:paraId="761C80E4" w14:textId="5A98DBE4" w:rsidR="005D1E2D" w:rsidRDefault="005D1E2D" w:rsidP="005D1E2D">
                      <w:pPr>
                        <w:rPr>
                          <w:rFonts w:ascii="Times New Roman" w:eastAsia="Times New Roman" w:hAnsi="Times New Roman"/>
                          <w:kern w:val="0"/>
                          <w:sz w:val="15"/>
                          <w:szCs w:val="24"/>
                          <w:lang w:eastAsia="zh-CN"/>
                        </w:rPr>
                      </w:pPr>
                      <w:r>
                        <w:rPr>
                          <w:noProof/>
                          <w:lang w:eastAsia="ja-JP"/>
                        </w:rPr>
                        <w:drawing>
                          <wp:inline distT="0" distB="0" distL="0" distR="0" wp14:anchorId="6B08CB62" wp14:editId="4B6F55ED">
                            <wp:extent cx="1637030" cy="1182370"/>
                            <wp:effectExtent l="0" t="0" r="1270" b="0"/>
                            <wp:docPr id="29" name="Picture 29"/>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l="19971" t="40502" r="28296" b="9666"/>
                                    <a:stretch/>
                                  </pic:blipFill>
                                  <pic:spPr bwMode="auto">
                                    <a:xfrm>
                                      <a:off x="0" y="0"/>
                                      <a:ext cx="1637030" cy="1182370"/>
                                    </a:xfrm>
                                    <a:prstGeom prst="rect">
                                      <a:avLst/>
                                    </a:prstGeom>
                                    <a:ln>
                                      <a:noFill/>
                                    </a:ln>
                                    <a:extLst>
                                      <a:ext uri="{53640926-AAD7-44D8-BBD7-CCE9431645EC}">
                                        <a14:shadowObscured xmlns:a14="http://schemas.microsoft.com/office/drawing/2010/main"/>
                                      </a:ext>
                                    </a:extLst>
                                  </pic:spPr>
                                </pic:pic>
                              </a:graphicData>
                            </a:graphic>
                          </wp:inline>
                        </w:drawing>
                      </w:r>
                    </w:p>
                    <w:p w14:paraId="3E8990F5" w14:textId="6522B55A" w:rsidR="005D1E2D" w:rsidRDefault="005D1E2D" w:rsidP="005D1E2D">
                      <w:pPr>
                        <w:spacing w:line="60" w:lineRule="atLeast"/>
                        <w:rPr>
                          <w:sz w:val="15"/>
                        </w:rPr>
                      </w:pPr>
                      <w:r w:rsidRPr="006A36E4">
                        <w:rPr>
                          <w:sz w:val="15"/>
                        </w:rPr>
                        <w:t xml:space="preserve">Figure 4: </w:t>
                      </w:r>
                      <w:r w:rsidR="001363A3">
                        <w:rPr>
                          <w:sz w:val="15"/>
                        </w:rPr>
                        <w:t>T</w:t>
                      </w:r>
                      <w:r w:rsidRPr="006A36E4">
                        <w:rPr>
                          <w:sz w:val="15"/>
                        </w:rPr>
                        <w:t xml:space="preserve">he demonstration booth. EMI saw the black block as obstacles. </w:t>
                      </w:r>
                    </w:p>
                    <w:p w14:paraId="397879F0" w14:textId="5DEAACED" w:rsidR="005E3190" w:rsidRDefault="005E3190" w:rsidP="005D1E2D">
                      <w:pPr>
                        <w:spacing w:line="60" w:lineRule="atLeast"/>
                        <w:rPr>
                          <w:sz w:val="15"/>
                        </w:rPr>
                      </w:pPr>
                    </w:p>
                    <w:p w14:paraId="0EF8D78B" w14:textId="77777777" w:rsidR="005E3190" w:rsidRPr="006A36E4" w:rsidRDefault="005E3190" w:rsidP="005D1E2D">
                      <w:pPr>
                        <w:spacing w:line="60" w:lineRule="atLeast"/>
                        <w:rPr>
                          <w:sz w:val="15"/>
                        </w:rPr>
                      </w:pPr>
                    </w:p>
                    <w:tbl>
                      <w:tblPr>
                        <w:tblStyle w:val="TableGrid"/>
                        <w:tblW w:w="2699" w:type="dxa"/>
                        <w:tblLayout w:type="fixed"/>
                        <w:tblLook w:val="04A0" w:firstRow="1" w:lastRow="0" w:firstColumn="1" w:lastColumn="0" w:noHBand="0" w:noVBand="1"/>
                      </w:tblPr>
                      <w:tblGrid>
                        <w:gridCol w:w="959"/>
                        <w:gridCol w:w="992"/>
                        <w:gridCol w:w="748"/>
                      </w:tblGrid>
                      <w:tr w:rsidR="005D1E2D" w14:paraId="3830B419" w14:textId="77777777" w:rsidTr="001430B6">
                        <w:trPr>
                          <w:trHeight w:hRule="exact" w:val="246"/>
                        </w:trPr>
                        <w:tc>
                          <w:tcPr>
                            <w:tcW w:w="959" w:type="dxa"/>
                          </w:tcPr>
                          <w:p w14:paraId="3E8AD0A9" w14:textId="77777777" w:rsidR="005D1E2D" w:rsidRPr="006A36E4" w:rsidRDefault="005D1E2D" w:rsidP="005D1E2D">
                            <w:pPr>
                              <w:pStyle w:val="NoSpacing"/>
                              <w:rPr>
                                <w:sz w:val="11"/>
                                <w:szCs w:val="11"/>
                              </w:rPr>
                            </w:pPr>
                            <w:r w:rsidRPr="006A36E4">
                              <w:rPr>
                                <w:sz w:val="11"/>
                                <w:szCs w:val="11"/>
                              </w:rPr>
                              <w:t xml:space="preserve">Environment </w:t>
                            </w:r>
                          </w:p>
                        </w:tc>
                        <w:tc>
                          <w:tcPr>
                            <w:tcW w:w="992" w:type="dxa"/>
                          </w:tcPr>
                          <w:p w14:paraId="6E73AC13" w14:textId="20588C20" w:rsidR="005D1E2D" w:rsidRPr="006A36E4" w:rsidRDefault="005D1E2D" w:rsidP="005D1E2D">
                            <w:pPr>
                              <w:pStyle w:val="NoSpacing"/>
                              <w:rPr>
                                <w:sz w:val="11"/>
                                <w:szCs w:val="11"/>
                              </w:rPr>
                            </w:pPr>
                            <w:r w:rsidRPr="006A36E4">
                              <w:rPr>
                                <w:sz w:val="11"/>
                                <w:szCs w:val="11"/>
                              </w:rPr>
                              <w:t xml:space="preserve">Voice </w:t>
                            </w:r>
                          </w:p>
                        </w:tc>
                        <w:tc>
                          <w:tcPr>
                            <w:tcW w:w="748" w:type="dxa"/>
                          </w:tcPr>
                          <w:p w14:paraId="669D3615" w14:textId="77777777" w:rsidR="005D1E2D" w:rsidRPr="006A36E4" w:rsidRDefault="005D1E2D" w:rsidP="005D1E2D">
                            <w:pPr>
                              <w:pStyle w:val="NoSpacing"/>
                              <w:rPr>
                                <w:sz w:val="11"/>
                                <w:szCs w:val="11"/>
                                <w:lang w:eastAsia="zh-TW"/>
                              </w:rPr>
                            </w:pPr>
                            <w:r w:rsidRPr="006A36E4">
                              <w:rPr>
                                <w:sz w:val="11"/>
                                <w:szCs w:val="11"/>
                                <w:lang w:eastAsia="zh-TW"/>
                              </w:rPr>
                              <w:t>Emotion</w:t>
                            </w:r>
                          </w:p>
                        </w:tc>
                      </w:tr>
                      <w:tr w:rsidR="005D1E2D" w:rsidRPr="00C557AB" w14:paraId="0C1E371B" w14:textId="77777777" w:rsidTr="001430B6">
                        <w:trPr>
                          <w:cantSplit/>
                          <w:trHeight w:hRule="exact" w:val="668"/>
                        </w:trPr>
                        <w:tc>
                          <w:tcPr>
                            <w:tcW w:w="959" w:type="dxa"/>
                            <w:vAlign w:val="center"/>
                          </w:tcPr>
                          <w:p w14:paraId="3F79EF36" w14:textId="77777777" w:rsidR="005D1E2D" w:rsidRPr="003324D1" w:rsidRDefault="005D1E2D" w:rsidP="006A36E4">
                            <w:pPr>
                              <w:pStyle w:val="NoSpacing"/>
                              <w:rPr>
                                <w:sz w:val="10"/>
                              </w:rPr>
                            </w:pPr>
                            <w:r w:rsidRPr="003324D1">
                              <w:rPr>
                                <w:sz w:val="10"/>
                              </w:rPr>
                              <w:t>EMI receives the speech commands from users</w:t>
                            </w:r>
                          </w:p>
                        </w:tc>
                        <w:tc>
                          <w:tcPr>
                            <w:tcW w:w="992" w:type="dxa"/>
                            <w:vAlign w:val="center"/>
                          </w:tcPr>
                          <w:p w14:paraId="43DAB313" w14:textId="7CAA4751" w:rsidR="005D1E2D" w:rsidRPr="003324D1" w:rsidRDefault="005D1E2D" w:rsidP="005D1E2D">
                            <w:pPr>
                              <w:pStyle w:val="NoSpacing"/>
                              <w:rPr>
                                <w:sz w:val="10"/>
                              </w:rPr>
                            </w:pPr>
                            <w:r w:rsidRPr="003324D1">
                              <w:rPr>
                                <w:sz w:val="10"/>
                              </w:rPr>
                              <w:t xml:space="preserve">“Yes, sure”, </w:t>
                            </w:r>
                            <w:r w:rsidR="006A36E4">
                              <w:rPr>
                                <w:sz w:val="10"/>
                              </w:rPr>
                              <w:br/>
                            </w:r>
                            <w:r w:rsidRPr="003324D1">
                              <w:rPr>
                                <w:sz w:val="10"/>
                              </w:rPr>
                              <w:t>“I see!”</w:t>
                            </w:r>
                          </w:p>
                        </w:tc>
                        <w:tc>
                          <w:tcPr>
                            <w:tcW w:w="748" w:type="dxa"/>
                            <w:vAlign w:val="center"/>
                          </w:tcPr>
                          <w:p w14:paraId="3814AC2E" w14:textId="77777777" w:rsidR="005D1E2D" w:rsidRPr="006A36E4" w:rsidRDefault="005D1E2D" w:rsidP="005D1E2D">
                            <w:pPr>
                              <w:pStyle w:val="NoSpacing"/>
                              <w:rPr>
                                <w:sz w:val="10"/>
                                <w:szCs w:val="10"/>
                              </w:rPr>
                            </w:pPr>
                            <w:r w:rsidRPr="006A36E4">
                              <w:rPr>
                                <w:sz w:val="10"/>
                                <w:szCs w:val="10"/>
                              </w:rPr>
                              <w:t>smile</w:t>
                            </w:r>
                          </w:p>
                        </w:tc>
                      </w:tr>
                      <w:tr w:rsidR="005D1E2D" w:rsidRPr="00C557AB" w14:paraId="4DCD03B5" w14:textId="77777777" w:rsidTr="001430B6">
                        <w:trPr>
                          <w:trHeight w:hRule="exact" w:val="668"/>
                        </w:trPr>
                        <w:tc>
                          <w:tcPr>
                            <w:tcW w:w="959" w:type="dxa"/>
                            <w:vAlign w:val="center"/>
                          </w:tcPr>
                          <w:p w14:paraId="7E34CAD7" w14:textId="77777777" w:rsidR="005D1E2D" w:rsidRPr="003324D1" w:rsidRDefault="005D1E2D" w:rsidP="005D1E2D">
                            <w:pPr>
                              <w:pStyle w:val="NoSpacing"/>
                              <w:rPr>
                                <w:sz w:val="10"/>
                              </w:rPr>
                            </w:pPr>
                            <w:r w:rsidRPr="003324D1">
                              <w:rPr>
                                <w:sz w:val="10"/>
                              </w:rPr>
                              <w:t>EMI cannot understand the commands from users</w:t>
                            </w:r>
                          </w:p>
                        </w:tc>
                        <w:tc>
                          <w:tcPr>
                            <w:tcW w:w="992" w:type="dxa"/>
                            <w:vAlign w:val="center"/>
                          </w:tcPr>
                          <w:p w14:paraId="4A56979C" w14:textId="77777777" w:rsidR="005D1E2D" w:rsidRPr="003324D1" w:rsidRDefault="005D1E2D" w:rsidP="005D1E2D">
                            <w:pPr>
                              <w:pStyle w:val="NoSpacing"/>
                              <w:rPr>
                                <w:sz w:val="10"/>
                              </w:rPr>
                            </w:pPr>
                            <w:r w:rsidRPr="003324D1">
                              <w:rPr>
                                <w:sz w:val="10"/>
                              </w:rPr>
                              <w:t>“Sorry, I don’t understand”, “One more time, please”</w:t>
                            </w:r>
                          </w:p>
                        </w:tc>
                        <w:tc>
                          <w:tcPr>
                            <w:tcW w:w="748" w:type="dxa"/>
                            <w:vAlign w:val="center"/>
                          </w:tcPr>
                          <w:p w14:paraId="77031F19" w14:textId="77777777" w:rsidR="005D1E2D" w:rsidRPr="006A36E4" w:rsidRDefault="005D1E2D" w:rsidP="005D1E2D">
                            <w:pPr>
                              <w:pStyle w:val="NoSpacing"/>
                              <w:rPr>
                                <w:sz w:val="10"/>
                                <w:szCs w:val="10"/>
                              </w:rPr>
                            </w:pPr>
                            <w:r w:rsidRPr="006A36E4">
                              <w:rPr>
                                <w:sz w:val="10"/>
                                <w:szCs w:val="10"/>
                              </w:rPr>
                              <w:t>Sad</w:t>
                            </w:r>
                          </w:p>
                        </w:tc>
                      </w:tr>
                      <w:tr w:rsidR="005D1E2D" w:rsidRPr="00C557AB" w14:paraId="754B548B" w14:textId="77777777" w:rsidTr="001430B6">
                        <w:trPr>
                          <w:trHeight w:hRule="exact" w:val="668"/>
                        </w:trPr>
                        <w:tc>
                          <w:tcPr>
                            <w:tcW w:w="959" w:type="dxa"/>
                            <w:vAlign w:val="center"/>
                          </w:tcPr>
                          <w:p w14:paraId="4D1419E2" w14:textId="77777777" w:rsidR="005D1E2D" w:rsidRPr="003324D1" w:rsidRDefault="005D1E2D" w:rsidP="005D1E2D">
                            <w:pPr>
                              <w:pStyle w:val="NoSpacing"/>
                              <w:rPr>
                                <w:sz w:val="10"/>
                              </w:rPr>
                            </w:pPr>
                            <w:r w:rsidRPr="003324D1">
                              <w:rPr>
                                <w:sz w:val="10"/>
                              </w:rPr>
                              <w:t>The received commands will make EMI hit the wall in the maze</w:t>
                            </w:r>
                          </w:p>
                        </w:tc>
                        <w:tc>
                          <w:tcPr>
                            <w:tcW w:w="992" w:type="dxa"/>
                            <w:vAlign w:val="center"/>
                          </w:tcPr>
                          <w:p w14:paraId="1731D8DB" w14:textId="77777777" w:rsidR="005D1E2D" w:rsidRPr="003324D1" w:rsidRDefault="005D1E2D" w:rsidP="005D1E2D">
                            <w:pPr>
                              <w:pStyle w:val="NoSpacing"/>
                              <w:rPr>
                                <w:sz w:val="10"/>
                              </w:rPr>
                            </w:pPr>
                            <w:r w:rsidRPr="003324D1">
                              <w:rPr>
                                <w:sz w:val="10"/>
                              </w:rPr>
                              <w:t>“Be careful”</w:t>
                            </w:r>
                          </w:p>
                          <w:p w14:paraId="6E5916A8" w14:textId="77777777" w:rsidR="005D1E2D" w:rsidRPr="003324D1" w:rsidRDefault="005D1E2D" w:rsidP="005D1E2D">
                            <w:pPr>
                              <w:pStyle w:val="NoSpacing"/>
                              <w:rPr>
                                <w:sz w:val="10"/>
                              </w:rPr>
                            </w:pPr>
                            <w:r w:rsidRPr="003324D1">
                              <w:rPr>
                                <w:sz w:val="10"/>
                              </w:rPr>
                              <w:t>“Watch out”</w:t>
                            </w:r>
                          </w:p>
                        </w:tc>
                        <w:tc>
                          <w:tcPr>
                            <w:tcW w:w="748" w:type="dxa"/>
                            <w:vAlign w:val="center"/>
                          </w:tcPr>
                          <w:p w14:paraId="6AC727B6" w14:textId="77777777" w:rsidR="005D1E2D" w:rsidRPr="006A36E4" w:rsidRDefault="005D1E2D" w:rsidP="005D1E2D">
                            <w:pPr>
                              <w:pStyle w:val="NoSpacing"/>
                              <w:rPr>
                                <w:sz w:val="10"/>
                                <w:szCs w:val="10"/>
                              </w:rPr>
                            </w:pPr>
                            <w:r w:rsidRPr="006A36E4">
                              <w:rPr>
                                <w:sz w:val="10"/>
                                <w:szCs w:val="10"/>
                              </w:rPr>
                              <w:t>Fear</w:t>
                            </w:r>
                          </w:p>
                        </w:tc>
                      </w:tr>
                      <w:tr w:rsidR="005D1E2D" w:rsidRPr="00C557AB" w14:paraId="41137D0B" w14:textId="77777777" w:rsidTr="001430B6">
                        <w:trPr>
                          <w:trHeight w:hRule="exact" w:val="668"/>
                        </w:trPr>
                        <w:tc>
                          <w:tcPr>
                            <w:tcW w:w="959" w:type="dxa"/>
                            <w:vAlign w:val="center"/>
                          </w:tcPr>
                          <w:p w14:paraId="65F75A32" w14:textId="77777777" w:rsidR="005D1E2D" w:rsidRPr="003324D1" w:rsidRDefault="005D1E2D" w:rsidP="005D1E2D">
                            <w:pPr>
                              <w:pStyle w:val="NoSpacing"/>
                              <w:rPr>
                                <w:sz w:val="10"/>
                              </w:rPr>
                            </w:pPr>
                            <w:r w:rsidRPr="003324D1">
                              <w:rPr>
                                <w:sz w:val="10"/>
                              </w:rPr>
                              <w:t>EMI arrives at key points</w:t>
                            </w:r>
                          </w:p>
                        </w:tc>
                        <w:tc>
                          <w:tcPr>
                            <w:tcW w:w="992" w:type="dxa"/>
                            <w:vAlign w:val="center"/>
                          </w:tcPr>
                          <w:p w14:paraId="5D4C1A30" w14:textId="77777777" w:rsidR="005D1E2D" w:rsidRPr="003324D1" w:rsidRDefault="005D1E2D" w:rsidP="005D1E2D">
                            <w:pPr>
                              <w:pStyle w:val="NoSpacing"/>
                              <w:rPr>
                                <w:sz w:val="10"/>
                              </w:rPr>
                            </w:pPr>
                            <w:r w:rsidRPr="003324D1">
                              <w:rPr>
                                <w:sz w:val="10"/>
                              </w:rPr>
                              <w:t>“so far so good”</w:t>
                            </w:r>
                          </w:p>
                        </w:tc>
                        <w:tc>
                          <w:tcPr>
                            <w:tcW w:w="748" w:type="dxa"/>
                            <w:vAlign w:val="center"/>
                          </w:tcPr>
                          <w:p w14:paraId="4B957E1A" w14:textId="77777777" w:rsidR="005D1E2D" w:rsidRPr="006A36E4" w:rsidRDefault="005D1E2D" w:rsidP="005D1E2D">
                            <w:pPr>
                              <w:pStyle w:val="NoSpacing"/>
                              <w:rPr>
                                <w:sz w:val="10"/>
                                <w:szCs w:val="10"/>
                              </w:rPr>
                            </w:pPr>
                            <w:r w:rsidRPr="006A36E4">
                              <w:rPr>
                                <w:sz w:val="10"/>
                                <w:szCs w:val="10"/>
                              </w:rPr>
                              <w:t>Confidant</w:t>
                            </w:r>
                          </w:p>
                        </w:tc>
                      </w:tr>
                      <w:tr w:rsidR="005D1E2D" w:rsidRPr="00C557AB" w14:paraId="6867F3B4" w14:textId="77777777" w:rsidTr="001430B6">
                        <w:trPr>
                          <w:trHeight w:hRule="exact" w:val="668"/>
                        </w:trPr>
                        <w:tc>
                          <w:tcPr>
                            <w:tcW w:w="959" w:type="dxa"/>
                            <w:vAlign w:val="center"/>
                          </w:tcPr>
                          <w:p w14:paraId="23B0E16B" w14:textId="39C20E49" w:rsidR="005D1E2D" w:rsidRPr="003324D1" w:rsidRDefault="005D1E2D" w:rsidP="005D1E2D">
                            <w:pPr>
                              <w:pStyle w:val="NoSpacing"/>
                              <w:rPr>
                                <w:sz w:val="10"/>
                              </w:rPr>
                            </w:pPr>
                            <w:r w:rsidRPr="003324D1">
                              <w:rPr>
                                <w:sz w:val="10"/>
                              </w:rPr>
                              <w:t>EMI finish</w:t>
                            </w:r>
                            <w:r w:rsidR="001430B6">
                              <w:rPr>
                                <w:sz w:val="10"/>
                                <w:lang w:eastAsia="zh-CN"/>
                              </w:rPr>
                              <w:t>es</w:t>
                            </w:r>
                            <w:r w:rsidRPr="003324D1">
                              <w:rPr>
                                <w:rFonts w:hint="eastAsia"/>
                                <w:sz w:val="10"/>
                                <w:lang w:eastAsia="zh-CN"/>
                              </w:rPr>
                              <w:t xml:space="preserve"> </w:t>
                            </w:r>
                            <w:r w:rsidRPr="003324D1">
                              <w:rPr>
                                <w:sz w:val="10"/>
                              </w:rPr>
                              <w:t>the maze</w:t>
                            </w:r>
                          </w:p>
                        </w:tc>
                        <w:tc>
                          <w:tcPr>
                            <w:tcW w:w="992" w:type="dxa"/>
                            <w:vAlign w:val="center"/>
                          </w:tcPr>
                          <w:p w14:paraId="53C49837" w14:textId="77777777" w:rsidR="005D1E2D" w:rsidRPr="003324D1" w:rsidRDefault="005D1E2D" w:rsidP="005D1E2D">
                            <w:pPr>
                              <w:pStyle w:val="NoSpacing"/>
                              <w:rPr>
                                <w:sz w:val="10"/>
                              </w:rPr>
                            </w:pPr>
                            <w:r w:rsidRPr="003324D1">
                              <w:rPr>
                                <w:sz w:val="10"/>
                              </w:rPr>
                              <w:t>“Thank you, my friend.”</w:t>
                            </w:r>
                          </w:p>
                        </w:tc>
                        <w:tc>
                          <w:tcPr>
                            <w:tcW w:w="748" w:type="dxa"/>
                            <w:vAlign w:val="center"/>
                          </w:tcPr>
                          <w:p w14:paraId="381067B9" w14:textId="77777777" w:rsidR="005D1E2D" w:rsidRPr="001430B6" w:rsidRDefault="005D1E2D" w:rsidP="005D1E2D">
                            <w:pPr>
                              <w:pStyle w:val="NoSpacing"/>
                              <w:rPr>
                                <w:sz w:val="9"/>
                                <w:szCs w:val="9"/>
                              </w:rPr>
                            </w:pPr>
                            <w:r w:rsidRPr="001430B6">
                              <w:rPr>
                                <w:sz w:val="9"/>
                                <w:szCs w:val="9"/>
                              </w:rPr>
                              <w:t>Appreciate</w:t>
                            </w:r>
                          </w:p>
                        </w:tc>
                      </w:tr>
                    </w:tbl>
                    <w:p w14:paraId="76FD35E0" w14:textId="77777777" w:rsidR="005D1E2D" w:rsidRPr="006A36E4" w:rsidRDefault="005D1E2D" w:rsidP="005D1E2D">
                      <w:pPr>
                        <w:spacing w:line="60" w:lineRule="atLeast"/>
                        <w:rPr>
                          <w:sz w:val="15"/>
                        </w:rPr>
                      </w:pPr>
                      <w:r w:rsidRPr="006A36E4">
                        <w:rPr>
                          <w:sz w:val="15"/>
                        </w:rPr>
                        <w:t>Table 1: EMI’s designed reaction for the experiment</w:t>
                      </w:r>
                    </w:p>
                    <w:p w14:paraId="3DF92D33" w14:textId="77777777" w:rsidR="005D1E2D" w:rsidRPr="0004301F" w:rsidRDefault="005D1E2D" w:rsidP="005D1E2D"/>
                  </w:txbxContent>
                </v:textbox>
                <w10:wrap anchorx="page"/>
                <w10:anchorlock/>
              </v:shape>
            </w:pict>
          </mc:Fallback>
        </mc:AlternateContent>
      </w:r>
      <w:r w:rsidR="00164EA8" w:rsidRPr="00523D3D">
        <w:rPr>
          <w:color w:val="000000"/>
        </w:rPr>
        <w:t>Result and Discussion</w:t>
      </w:r>
    </w:p>
    <w:p w14:paraId="78C785D2" w14:textId="431D1BDC" w:rsidR="00164EA8" w:rsidRDefault="00164EA8" w:rsidP="00164EA8">
      <w:r w:rsidRPr="00164EA8">
        <w:t>Here we highlight our key findings from the survey and observations. We converted our ordinal data into interval values and used statistical methods to find correlations. We used these equivalences: Strongly disagree = 1, Disagree = 2, Neutral = 3, Agree = 4, Strongly Agree = 5.</w:t>
      </w:r>
    </w:p>
    <w:p w14:paraId="1E8AF247" w14:textId="77777777" w:rsidR="00164EA8" w:rsidRPr="000356DA" w:rsidRDefault="00164EA8" w:rsidP="00164EA8">
      <w:pPr>
        <w:pStyle w:val="Heading2"/>
        <w:rPr>
          <w:szCs w:val="17"/>
          <w:lang w:eastAsia="zh-CN"/>
        </w:rPr>
      </w:pPr>
      <w:r>
        <w:rPr>
          <w:szCs w:val="17"/>
        </w:rPr>
        <w:t>EMI</w:t>
      </w:r>
      <w:r w:rsidRPr="000356DA">
        <w:rPr>
          <w:szCs w:val="17"/>
        </w:rPr>
        <w:t xml:space="preserve"> as an emotional robot </w:t>
      </w:r>
    </w:p>
    <w:p w14:paraId="537D4BD6" w14:textId="17292A67" w:rsidR="00164EA8" w:rsidRDefault="00164EA8" w:rsidP="00164EA8">
      <w:r>
        <w:t xml:space="preserve">When asked if </w:t>
      </w:r>
      <w:r w:rsidRPr="004E32FF">
        <w:t xml:space="preserve">users agreed </w:t>
      </w:r>
      <w:r>
        <w:t>with the statement,</w:t>
      </w:r>
      <w:r w:rsidRPr="00A24EF8">
        <w:t xml:space="preserve"> “I feel that </w:t>
      </w:r>
      <w:r>
        <w:t>EMI</w:t>
      </w:r>
      <w:r w:rsidRPr="00A24EF8">
        <w:t xml:space="preserve"> has emotion and express</w:t>
      </w:r>
      <w:r>
        <w:t>es</w:t>
      </w:r>
      <w:r w:rsidRPr="00A24EF8">
        <w:t xml:space="preserve"> its emotion </w:t>
      </w:r>
      <w:r w:rsidRPr="00D43823">
        <w:t xml:space="preserve">clearly”, </w:t>
      </w:r>
      <w:r w:rsidRPr="004E32FF">
        <w:t xml:space="preserve">76% of participants agreed or strongly agreed with this statement. One user specifically commented that the robot is “expressive and interactive”. </w:t>
      </w:r>
      <w:r>
        <w:t xml:space="preserve">Through </w:t>
      </w:r>
      <w:r>
        <w:t xml:space="preserve">a Mood’s Median </w:t>
      </w:r>
      <w:r w:rsidR="00851B4C">
        <w:t>Test,</w:t>
      </w:r>
      <w:r>
        <w:t xml:space="preserve"> we found these results are not gendered (Mood’s Median Test with p = 0.68). </w:t>
      </w:r>
    </w:p>
    <w:p w14:paraId="00497E9D" w14:textId="46C0202C" w:rsidR="00164EA8" w:rsidRDefault="00164EA8" w:rsidP="00164EA8">
      <w:r>
        <w:t>Through our recordings we</w:t>
      </w:r>
      <w:r>
        <w:rPr>
          <w:rFonts w:hint="eastAsia"/>
        </w:rPr>
        <w:t xml:space="preserve"> observed that </w:t>
      </w:r>
      <w:r>
        <w:t xml:space="preserve">users were </w:t>
      </w:r>
      <w:r>
        <w:rPr>
          <w:rFonts w:hint="eastAsia"/>
        </w:rPr>
        <w:t>often surprise</w:t>
      </w:r>
      <w:r>
        <w:t>d</w:t>
      </w:r>
      <w:r>
        <w:rPr>
          <w:rFonts w:hint="eastAsia"/>
        </w:rPr>
        <w:t xml:space="preserve"> </w:t>
      </w:r>
      <w:r>
        <w:t>or</w:t>
      </w:r>
      <w:r>
        <w:rPr>
          <w:rFonts w:hint="eastAsia"/>
        </w:rPr>
        <w:t xml:space="preserve"> excite</w:t>
      </w:r>
      <w:r>
        <w:t>d when they saw EMI’s positive reaction</w:t>
      </w:r>
      <w:r w:rsidRPr="00616BB1">
        <w:t xml:space="preserve">, making </w:t>
      </w:r>
      <w:r>
        <w:t>interjections</w:t>
      </w:r>
      <w:r w:rsidRPr="00616BB1">
        <w:t xml:space="preserve"> like </w:t>
      </w:r>
      <w:r>
        <w:t>“</w:t>
      </w:r>
      <w:r w:rsidRPr="00616BB1">
        <w:t>aw</w:t>
      </w:r>
      <w:r>
        <w:t>” and “ooh”</w:t>
      </w:r>
      <w:r w:rsidRPr="00616BB1">
        <w:t>.</w:t>
      </w:r>
      <w:r>
        <w:rPr>
          <w:rFonts w:hint="eastAsia"/>
        </w:rPr>
        <w:t xml:space="preserve"> When EMI was crying, </w:t>
      </w:r>
      <w:r>
        <w:t>some</w:t>
      </w:r>
      <w:r>
        <w:rPr>
          <w:rFonts w:hint="eastAsia"/>
        </w:rPr>
        <w:t xml:space="preserve"> </w:t>
      </w:r>
      <w:r w:rsidRPr="0026722E">
        <w:rPr>
          <w:rFonts w:hint="eastAsia"/>
        </w:rPr>
        <w:t>commente</w:t>
      </w:r>
      <w:r w:rsidRPr="0026722E">
        <w:t>d “</w:t>
      </w:r>
      <w:r w:rsidRPr="0026722E">
        <w:rPr>
          <w:rFonts w:hint="eastAsia"/>
        </w:rPr>
        <w:t>かわいそう</w:t>
      </w:r>
      <w:r>
        <w:rPr>
          <w:rFonts w:eastAsiaTheme="minorEastAsia"/>
          <w:lang w:eastAsia="ja-JP"/>
        </w:rPr>
        <w:t xml:space="preserve"> </w:t>
      </w:r>
      <w:r>
        <w:rPr>
          <w:rFonts w:hint="eastAsia"/>
        </w:rPr>
        <w:t>(</w:t>
      </w:r>
      <w:r>
        <w:t>poor thing)”</w:t>
      </w:r>
      <w:r>
        <w:rPr>
          <w:rFonts w:hint="eastAsia"/>
        </w:rPr>
        <w:t xml:space="preserve">. </w:t>
      </w:r>
      <w:r>
        <w:t>When</w:t>
      </w:r>
      <w:r>
        <w:rPr>
          <w:rFonts w:hint="eastAsia"/>
        </w:rPr>
        <w:t xml:space="preserve"> EMI smil</w:t>
      </w:r>
      <w:r>
        <w:t>ed</w:t>
      </w:r>
      <w:r>
        <w:rPr>
          <w:rFonts w:hint="eastAsia"/>
        </w:rPr>
        <w:t xml:space="preserve"> </w:t>
      </w:r>
      <w:r>
        <w:t xml:space="preserve">users often smiled back at </w:t>
      </w:r>
      <w:r>
        <w:rPr>
          <w:rFonts w:hint="eastAsia"/>
        </w:rPr>
        <w:t xml:space="preserve">EMI </w:t>
      </w:r>
      <w:r>
        <w:t>a</w:t>
      </w:r>
      <w:r>
        <w:rPr>
          <w:rFonts w:hint="eastAsia"/>
        </w:rPr>
        <w:t>nd when EMI kiss</w:t>
      </w:r>
      <w:r>
        <w:t>ed</w:t>
      </w:r>
      <w:r>
        <w:rPr>
          <w:rFonts w:hint="eastAsia"/>
        </w:rPr>
        <w:t xml:space="preserve"> good </w:t>
      </w:r>
      <w:r w:rsidR="00851B4C">
        <w:t>bye,</w:t>
      </w:r>
      <w:r>
        <w:rPr>
          <w:rFonts w:hint="eastAsia"/>
        </w:rPr>
        <w:t xml:space="preserve"> </w:t>
      </w:r>
      <w:r>
        <w:t xml:space="preserve">we observed a few of our younger </w:t>
      </w:r>
      <w:r>
        <w:rPr>
          <w:rFonts w:hint="eastAsia"/>
        </w:rPr>
        <w:t>users wav</w:t>
      </w:r>
      <w:r>
        <w:t>ing</w:t>
      </w:r>
      <w:r>
        <w:rPr>
          <w:rFonts w:hint="eastAsia"/>
        </w:rPr>
        <w:t xml:space="preserve"> back </w:t>
      </w:r>
      <w:r>
        <w:t>at</w:t>
      </w:r>
      <w:r>
        <w:rPr>
          <w:rFonts w:hint="eastAsia"/>
        </w:rPr>
        <w:t xml:space="preserve"> </w:t>
      </w:r>
      <w:r>
        <w:t xml:space="preserve">EMI and </w:t>
      </w:r>
      <w:r>
        <w:rPr>
          <w:rFonts w:hint="eastAsia"/>
        </w:rPr>
        <w:t xml:space="preserve">one </w:t>
      </w:r>
      <w:r>
        <w:t xml:space="preserve">young </w:t>
      </w:r>
      <w:r>
        <w:rPr>
          <w:rFonts w:hint="eastAsia"/>
        </w:rPr>
        <w:t>user</w:t>
      </w:r>
      <w:r>
        <w:t xml:space="preserve"> </w:t>
      </w:r>
      <w:r>
        <w:rPr>
          <w:rFonts w:hint="eastAsia"/>
        </w:rPr>
        <w:t>kiss</w:t>
      </w:r>
      <w:r>
        <w:t>ed</w:t>
      </w:r>
      <w:r>
        <w:rPr>
          <w:rFonts w:hint="eastAsia"/>
        </w:rPr>
        <w:t xml:space="preserve"> </w:t>
      </w:r>
      <w:r>
        <w:t xml:space="preserve">EMI </w:t>
      </w:r>
      <w:r>
        <w:rPr>
          <w:rFonts w:hint="eastAsia"/>
        </w:rPr>
        <w:t>back</w:t>
      </w:r>
      <w:r>
        <w:t xml:space="preserve"> on its (projected) face</w:t>
      </w:r>
      <w:r>
        <w:rPr>
          <w:rFonts w:hint="eastAsia"/>
        </w:rPr>
        <w:t xml:space="preserve">. </w:t>
      </w:r>
      <w:r>
        <w:t>From both the survey and observation data, EMI’s expressions were generally understood and accepted by users.</w:t>
      </w:r>
    </w:p>
    <w:p w14:paraId="1D22120D" w14:textId="77777777" w:rsidR="00164EA8" w:rsidRPr="009E0A47" w:rsidRDefault="00164EA8" w:rsidP="00164EA8">
      <w:pPr>
        <w:pStyle w:val="Heading2"/>
        <w:rPr>
          <w:lang w:eastAsia="zh-CN"/>
        </w:rPr>
      </w:pPr>
      <w:r w:rsidRPr="009E0A47">
        <w:t>Face is</w:t>
      </w:r>
      <w:r>
        <w:t xml:space="preserve"> a</w:t>
      </w:r>
      <w:r w:rsidRPr="009E0A47">
        <w:t xml:space="preserve"> relatively stronger factor compared to voice </w:t>
      </w:r>
      <w:r>
        <w:t>and</w:t>
      </w:r>
      <w:r w:rsidRPr="009E0A47">
        <w:t xml:space="preserve"> motion.</w:t>
      </w:r>
    </w:p>
    <w:p w14:paraId="3F1B3811" w14:textId="7DF91293" w:rsidR="00164EA8" w:rsidRDefault="00164EA8" w:rsidP="00164EA8">
      <w:r w:rsidRPr="009E0A47">
        <w:t>We prepare</w:t>
      </w:r>
      <w:r>
        <w:t>d</w:t>
      </w:r>
      <w:r w:rsidRPr="009E0A47">
        <w:t xml:space="preserve"> three questions </w:t>
      </w:r>
      <w:r>
        <w:t>related to EMI’s personality as follows</w:t>
      </w:r>
      <w:r w:rsidRPr="009E0A47">
        <w:t xml:space="preserve">, “I feel that </w:t>
      </w:r>
      <w:r>
        <w:t>EMI</w:t>
      </w:r>
      <w:r w:rsidRPr="009E0A47">
        <w:t xml:space="preserve"> has its own personality because of its face”, “</w:t>
      </w:r>
      <w:r>
        <w:t>…</w:t>
      </w:r>
      <w:r w:rsidRPr="009E0A47">
        <w:t xml:space="preserve"> voice” and “</w:t>
      </w:r>
      <w:r>
        <w:t>…</w:t>
      </w:r>
      <w:r w:rsidRPr="009E0A47">
        <w:t xml:space="preserve"> motion”, we </w:t>
      </w:r>
      <w:r>
        <w:t xml:space="preserve">obtained </w:t>
      </w:r>
      <w:r w:rsidRPr="009E0A47">
        <w:t>median</w:t>
      </w:r>
      <w:r>
        <w:t xml:space="preserve">s of </w:t>
      </w:r>
      <w:r w:rsidRPr="009E0A47">
        <w:t xml:space="preserve">4,3,3, </w:t>
      </w:r>
      <w:r>
        <w:t>respectively</w:t>
      </w:r>
      <w:r w:rsidRPr="009E0A47">
        <w:t xml:space="preserve">. However, </w:t>
      </w:r>
      <w:r>
        <w:t>Mood’s median test indicated their differences were not statistically significant (p = 0.8</w:t>
      </w:r>
      <w:r w:rsidR="00B84ED4">
        <w:t>9</w:t>
      </w:r>
      <w:r>
        <w:t xml:space="preserve">). </w:t>
      </w:r>
    </w:p>
    <w:p w14:paraId="1242B8A0" w14:textId="5FAEEBF6" w:rsidR="00164EA8" w:rsidRDefault="00164EA8" w:rsidP="00164EA8">
      <w:r>
        <w:rPr>
          <w:rFonts w:hint="eastAsia"/>
        </w:rPr>
        <w:t>Although the data does not provide strong evidence of the face</w:t>
      </w:r>
      <w:r>
        <w:t xml:space="preserve">’s significance, our observations indicate it was a strong factor. We observed many children being drawn to the round head, staring, pointing, touching, hugging and kissing it. Kids spent </w:t>
      </w:r>
      <w:r w:rsidR="00B84ED4">
        <w:t>more</w:t>
      </w:r>
      <w:r>
        <w:t xml:space="preserve"> time responding t</w:t>
      </w:r>
      <w:r w:rsidR="00B84ED4">
        <w:t>o</w:t>
      </w:r>
      <w:r>
        <w:t xml:space="preserve"> EMI’s face than </w:t>
      </w:r>
      <w:r w:rsidR="00B84ED4">
        <w:t>other features like its</w:t>
      </w:r>
      <w:r>
        <w:t xml:space="preserve"> voice or motion.</w:t>
      </w:r>
    </w:p>
    <w:p w14:paraId="24B17A70" w14:textId="77777777" w:rsidR="00164EA8" w:rsidRDefault="00164EA8" w:rsidP="00164EA8">
      <w:pPr>
        <w:pStyle w:val="Heading2"/>
      </w:pPr>
      <w:r>
        <w:t>Tolerance and patience were mitigated</w:t>
      </w:r>
    </w:p>
    <w:p w14:paraId="47B2E9E3" w14:textId="77777777" w:rsidR="00164EA8" w:rsidRPr="009E0A47" w:rsidRDefault="00164EA8" w:rsidP="00164EA8">
      <w:r>
        <w:t xml:space="preserve">We hypothesized that EMI mitigates user discomfort when errors occur. In our experiment, there were two types of failure: </w:t>
      </w:r>
      <w:r w:rsidRPr="001E302E">
        <w:rPr>
          <w:b/>
        </w:rPr>
        <w:t xml:space="preserve">1. Failing to give a response when </w:t>
      </w:r>
      <w:r w:rsidRPr="001E302E">
        <w:rPr>
          <w:b/>
        </w:rPr>
        <w:lastRenderedPageBreak/>
        <w:t xml:space="preserve">a user utters a command. </w:t>
      </w:r>
      <w:r>
        <w:t xml:space="preserve">This occurred when the wake-word was not recognized. </w:t>
      </w:r>
      <w:r w:rsidRPr="001E302E">
        <w:rPr>
          <w:b/>
        </w:rPr>
        <w:t>2. Apologizing for not being able to understand and asking to repeat the command</w:t>
      </w:r>
      <w:r w:rsidRPr="001E302E">
        <w:rPr>
          <w:i/>
        </w:rPr>
        <w:t>.</w:t>
      </w:r>
      <w:r>
        <w:t xml:space="preserve"> With phrases like, “sorry, I don’t understand” or “sorry, one more time.” This occurred when EMI recognized the wake-word but the NLU failed to find a correlating intent from the command.</w:t>
      </w:r>
    </w:p>
    <w:p w14:paraId="35C38314" w14:textId="2A137261" w:rsidR="00164EA8" w:rsidRDefault="00164EA8" w:rsidP="00164EA8">
      <w:r>
        <w:t xml:space="preserve">The median response for </w:t>
      </w:r>
      <w:r w:rsidRPr="009E0A47">
        <w:t xml:space="preserve">“I was not upset when </w:t>
      </w:r>
      <w:r>
        <w:t>EMI</w:t>
      </w:r>
      <w:r w:rsidRPr="009E0A47">
        <w:t xml:space="preserve"> was not responding”</w:t>
      </w:r>
      <w:r>
        <w:t xml:space="preserve"> was 3</w:t>
      </w:r>
      <w:r w:rsidRPr="009E0A47">
        <w:t xml:space="preserve">. </w:t>
      </w:r>
      <w:r>
        <w:t xml:space="preserve">The responses were </w:t>
      </w:r>
      <w:r w:rsidRPr="009E0A47">
        <w:t xml:space="preserve">equally distributed, with 36% answered </w:t>
      </w:r>
      <w:r>
        <w:t xml:space="preserve">disagree or </w:t>
      </w:r>
      <w:r w:rsidRPr="009E0A47">
        <w:t>strongly disagree</w:t>
      </w:r>
      <w:r>
        <w:t xml:space="preserve"> and </w:t>
      </w:r>
      <w:r w:rsidRPr="009E0A47">
        <w:t xml:space="preserve">36% </w:t>
      </w:r>
      <w:r>
        <w:t xml:space="preserve">agree or </w:t>
      </w:r>
      <w:r w:rsidRPr="009E0A47">
        <w:t>strongly</w:t>
      </w:r>
      <w:r>
        <w:t xml:space="preserve"> agree, while </w:t>
      </w:r>
      <w:r w:rsidRPr="009E0A47">
        <w:t xml:space="preserve">the rest </w:t>
      </w:r>
      <w:r>
        <w:t>remained</w:t>
      </w:r>
      <w:r w:rsidRPr="009E0A47">
        <w:t xml:space="preserve"> neutral. </w:t>
      </w:r>
      <w:r>
        <w:t>Subsequently, w</w:t>
      </w:r>
      <w:r w:rsidRPr="009E0A47">
        <w:t xml:space="preserve">hen asked “When </w:t>
      </w:r>
      <w:r>
        <w:t>EMI</w:t>
      </w:r>
      <w:r w:rsidRPr="009E0A47">
        <w:t xml:space="preserve"> didn’t understand me, I wanted to talk to </w:t>
      </w:r>
      <w:r>
        <w:t>EMI</w:t>
      </w:r>
      <w:r w:rsidRPr="009E0A47">
        <w:t xml:space="preserve"> again”, </w:t>
      </w:r>
      <w:r>
        <w:t>the</w:t>
      </w:r>
      <w:r w:rsidRPr="009E0A47">
        <w:t xml:space="preserve"> median </w:t>
      </w:r>
      <w:r>
        <w:t>response was</w:t>
      </w:r>
      <w:r w:rsidRPr="009E0A47">
        <w:t xml:space="preserve"> 4</w:t>
      </w:r>
      <w:r>
        <w:t>,</w:t>
      </w:r>
      <w:r w:rsidRPr="009E0A47">
        <w:t xml:space="preserve"> </w:t>
      </w:r>
      <w:r>
        <w:t xml:space="preserve">with </w:t>
      </w:r>
      <w:r w:rsidRPr="009E0A47">
        <w:t xml:space="preserve">73% </w:t>
      </w:r>
      <w:r>
        <w:t>being</w:t>
      </w:r>
      <w:r w:rsidRPr="009E0A47">
        <w:t xml:space="preserve"> agree or strongly</w:t>
      </w:r>
      <w:r>
        <w:t xml:space="preserve"> agree. When EMI makes mistakes, users do indeed feel upset, </w:t>
      </w:r>
      <w:r w:rsidRPr="009E0A47">
        <w:t xml:space="preserve">but they </w:t>
      </w:r>
      <w:r>
        <w:t xml:space="preserve">were quite willing </w:t>
      </w:r>
      <w:r w:rsidRPr="009E0A47">
        <w:t xml:space="preserve">to give </w:t>
      </w:r>
      <w:r>
        <w:t>EMI</w:t>
      </w:r>
      <w:r w:rsidRPr="009E0A47">
        <w:t xml:space="preserve"> a second chance.</w:t>
      </w:r>
    </w:p>
    <w:p w14:paraId="3D459098" w14:textId="0BAE80B1" w:rsidR="00164EA8" w:rsidRDefault="00164EA8" w:rsidP="00164EA8">
      <w:r>
        <w:t>O</w:t>
      </w:r>
      <w:r w:rsidRPr="00663B46">
        <w:t xml:space="preserve">ur experiment </w:t>
      </w:r>
      <w:r>
        <w:t>was</w:t>
      </w:r>
      <w:r w:rsidRPr="00663B46">
        <w:t xml:space="preserve"> conducted in Japan and </w:t>
      </w:r>
      <w:r>
        <w:t xml:space="preserve">our visitors were composed of </w:t>
      </w:r>
      <w:r w:rsidRPr="00663B46">
        <w:t>both native Japanese speaker</w:t>
      </w:r>
      <w:r>
        <w:t>s</w:t>
      </w:r>
      <w:r w:rsidRPr="00663B46">
        <w:t xml:space="preserve"> and English speaker</w:t>
      </w:r>
      <w:r>
        <w:t xml:space="preserve">s. Because of this, we additionally analyzed the possible </w:t>
      </w:r>
      <w:r w:rsidRPr="00663B46">
        <w:t>differen</w:t>
      </w:r>
      <w:r>
        <w:t>ce</w:t>
      </w:r>
      <w:r w:rsidRPr="00663B46">
        <w:t xml:space="preserve"> between th</w:t>
      </w:r>
      <w:r>
        <w:t>e</w:t>
      </w:r>
      <w:r w:rsidRPr="00663B46">
        <w:t>se groups</w:t>
      </w:r>
      <w:r>
        <w:t>. We found that English speakers (13 users) provided more positive responses than Japanese speakers (20 users). For the statement “I was not upset when EMI was not responding”, the median for English speaker vs Japanese speaker was 4 and 2 respectively. Interestingly, for the statement “When EMI didn’t understand me, I wanted to talk to EMI again” the median was 4 for both groups.</w:t>
      </w:r>
      <w:r>
        <w:rPr>
          <w:rFonts w:hint="eastAsia"/>
        </w:rPr>
        <w:t xml:space="preserve"> </w:t>
      </w:r>
      <w:r>
        <w:t xml:space="preserve">Although the struggle from Japanese speakers to </w:t>
      </w:r>
      <w:r>
        <w:rPr>
          <w:lang w:eastAsia="zh-CN"/>
        </w:rPr>
        <w:t xml:space="preserve">pronounce English makes them more </w:t>
      </w:r>
      <w:r>
        <w:t xml:space="preserve">frustrated with EMI, the tolerance and patience toward EMI was largely unaffected supporting hypothesis 1. </w:t>
      </w:r>
    </w:p>
    <w:p w14:paraId="30C8E6DE" w14:textId="6F813536" w:rsidR="00164EA8" w:rsidRDefault="005D1E2D" w:rsidP="00164EA8">
      <w:pPr>
        <w:pStyle w:val="Heading2"/>
      </w:pPr>
      <w:r>
        <w:rPr>
          <w:noProof/>
          <w:color w:val="000000"/>
        </w:rPr>
        <mc:AlternateContent>
          <mc:Choice Requires="wps">
            <w:drawing>
              <wp:anchor distT="0" distB="0" distL="114300" distR="114300" simplePos="0" relativeHeight="251658243" behindDoc="0" locked="1" layoutInCell="1" allowOverlap="0" wp14:anchorId="4AE34BA2" wp14:editId="1A143FB4">
                <wp:simplePos x="0" y="0"/>
                <wp:positionH relativeFrom="page">
                  <wp:posOffset>428625</wp:posOffset>
                </wp:positionH>
                <wp:positionV relativeFrom="paragraph">
                  <wp:posOffset>-3743960</wp:posOffset>
                </wp:positionV>
                <wp:extent cx="1828800" cy="5436235"/>
                <wp:effectExtent l="0" t="0" r="0" b="0"/>
                <wp:wrapNone/>
                <wp:docPr id="3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436235"/>
                        </a:xfrm>
                        <a:prstGeom prst="rect">
                          <a:avLst/>
                        </a:prstGeom>
                        <a:noFill/>
                        <a:ln w="9525">
                          <a:noFill/>
                          <a:miter lim="800000"/>
                          <a:headEnd/>
                          <a:tailEnd/>
                        </a:ln>
                        <a:extLst>
                          <a:ext uri="{909E8E84-426E-40DD-AFC4-6F175D3DCCD1}">
                            <a14:hiddenFill xmlns:a14="http://schemas.microsoft.com/office/drawing/2010/main">
                              <a:solidFill>
                                <a:srgbClr val="F8F8F8"/>
                              </a:solidFill>
                            </a14:hiddenFill>
                          </a:ext>
                        </a:extLst>
                      </wps:spPr>
                      <wps:txbx>
                        <w:txbxContent>
                          <w:p w14:paraId="38D991AF" w14:textId="77777777" w:rsidR="00DF087A" w:rsidRDefault="00DF087A" w:rsidP="005D1E2D">
                            <w:pPr>
                              <w:rPr>
                                <w:sz w:val="15"/>
                              </w:rPr>
                            </w:pPr>
                          </w:p>
                          <w:p w14:paraId="37DF3A32" w14:textId="77777777" w:rsidR="00DF087A" w:rsidRDefault="00DF087A" w:rsidP="005D1E2D">
                            <w:pPr>
                              <w:rPr>
                                <w:sz w:val="15"/>
                              </w:rPr>
                            </w:pPr>
                          </w:p>
                          <w:p w14:paraId="0D3058AD" w14:textId="1A52F0FE" w:rsidR="005D1E2D" w:rsidRPr="00DF087A" w:rsidRDefault="005D1E2D" w:rsidP="005D1E2D">
                            <w:pPr>
                              <w:rPr>
                                <w:rFonts w:ascii="Times New Roman" w:eastAsia="Times New Roman" w:hAnsi="Times New Roman"/>
                                <w:kern w:val="0"/>
                                <w:sz w:val="16"/>
                                <w:szCs w:val="24"/>
                                <w:lang w:eastAsia="zh-CN"/>
                              </w:rPr>
                            </w:pPr>
                            <w:del w:id="58" w:author="You, Yuhui" w:date="2020-02-12T10:14:00Z">
                              <w:r w:rsidRPr="00DF087A" w:rsidDel="000053B2">
                                <w:rPr>
                                  <w:noProof/>
                                  <w:sz w:val="18"/>
                                  <w:lang w:eastAsia="ja-JP"/>
                                </w:rPr>
                                <w:drawing>
                                  <wp:inline distT="0" distB="0" distL="0" distR="0" wp14:anchorId="12C69F98" wp14:editId="1CFE2D71">
                                    <wp:extent cx="1727200" cy="2752264"/>
                                    <wp:effectExtent l="0" t="0" r="0" b="3810"/>
                                    <wp:docPr id="36" name="Picture 36"/>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stretch>
                                              <a:fillRect/>
                                            </a:stretch>
                                          </pic:blipFill>
                                          <pic:spPr>
                                            <a:xfrm>
                                              <a:off x="0" y="0"/>
                                              <a:ext cx="1727200" cy="2752264"/>
                                            </a:xfrm>
                                            <a:prstGeom prst="rect">
                                              <a:avLst/>
                                            </a:prstGeom>
                                          </pic:spPr>
                                        </pic:pic>
                                      </a:graphicData>
                                    </a:graphic>
                                  </wp:inline>
                                </w:drawing>
                              </w:r>
                            </w:del>
                            <w:r w:rsidRPr="00DF087A">
                              <w:rPr>
                                <w:sz w:val="15"/>
                              </w:rPr>
                              <w:t xml:space="preserve">Figure 5:  </w:t>
                            </w:r>
                            <w:r w:rsidR="00680721">
                              <w:rPr>
                                <w:sz w:val="15"/>
                              </w:rPr>
                              <w:t>V</w:t>
                            </w:r>
                            <w:r w:rsidRPr="00DF087A">
                              <w:rPr>
                                <w:sz w:val="15"/>
                              </w:rPr>
                              <w:t xml:space="preserve">isualization of survey result </w:t>
                            </w:r>
                          </w:p>
                          <w:p w14:paraId="4761A156" w14:textId="4717BE9E" w:rsidR="005D1E2D" w:rsidRPr="0004301F" w:rsidRDefault="000053B2" w:rsidP="005D1E2D">
                            <w:ins w:id="59" w:author="You, Yuhui" w:date="2020-02-12T10:16:00Z">
                              <w:r w:rsidRPr="00DF087A">
                                <w:rPr>
                                  <w:noProof/>
                                  <w:sz w:val="18"/>
                                  <w:lang w:eastAsia="ja-JP"/>
                                </w:rPr>
                                <w:drawing>
                                  <wp:inline distT="0" distB="0" distL="0" distR="0" wp14:anchorId="74F882E5" wp14:editId="12CBDB48">
                                    <wp:extent cx="1637030" cy="2608415"/>
                                    <wp:effectExtent l="0" t="0" r="1270" b="0"/>
                                    <wp:docPr id="1" name="Picture 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stretch>
                                              <a:fillRect/>
                                            </a:stretch>
                                          </pic:blipFill>
                                          <pic:spPr>
                                            <a:xfrm>
                                              <a:off x="0" y="0"/>
                                              <a:ext cx="1637030" cy="2608415"/>
                                            </a:xfrm>
                                            <a:prstGeom prst="rect">
                                              <a:avLst/>
                                            </a:prstGeom>
                                          </pic:spPr>
                                        </pic:pic>
                                      </a:graphicData>
                                    </a:graphic>
                                  </wp:inline>
                                </w:drawing>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34BA2" id="_x0000_s1030" type="#_x0000_t202" style="position:absolute;margin-left:33.75pt;margin-top:-294.8pt;width:2in;height:428.0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" o:allowoverlap="f" filled="f" fillcolor="#f8f8f8" stroked="f">
                <v:textbox>
                  <w:txbxContent>
                    <w:p w14:paraId="38D991AF" w14:textId="77777777" w:rsidR="00DF087A" w:rsidRDefault="00DF087A" w:rsidP="005D1E2D">
                      <w:pPr>
                        <w:rPr>
                          <w:sz w:val="15"/>
                        </w:rPr>
                      </w:pPr>
                    </w:p>
                    <w:p w14:paraId="37DF3A32" w14:textId="77777777" w:rsidR="00DF087A" w:rsidRDefault="00DF087A" w:rsidP="005D1E2D">
                      <w:pPr>
                        <w:rPr>
                          <w:sz w:val="15"/>
                        </w:rPr>
                      </w:pPr>
                    </w:p>
                    <w:p w14:paraId="0D3058AD" w14:textId="1A52F0FE" w:rsidR="005D1E2D" w:rsidRPr="00DF087A" w:rsidRDefault="005D1E2D" w:rsidP="005D1E2D">
                      <w:pPr>
                        <w:rPr>
                          <w:rFonts w:ascii="Times New Roman" w:eastAsia="Times New Roman" w:hAnsi="Times New Roman"/>
                          <w:kern w:val="0"/>
                          <w:sz w:val="16"/>
                          <w:szCs w:val="24"/>
                          <w:lang w:eastAsia="zh-CN"/>
                        </w:rPr>
                      </w:pPr>
                      <w:del w:id="60" w:author="You, Yuhui" w:date="2020-02-12T10:14:00Z">
                        <w:r w:rsidRPr="00DF087A" w:rsidDel="000053B2">
                          <w:rPr>
                            <w:noProof/>
                            <w:sz w:val="18"/>
                            <w:lang w:eastAsia="ja-JP"/>
                          </w:rPr>
                          <w:drawing>
                            <wp:inline distT="0" distB="0" distL="0" distR="0" wp14:anchorId="12C69F98" wp14:editId="1CFE2D71">
                              <wp:extent cx="1727200" cy="2752264"/>
                              <wp:effectExtent l="0" t="0" r="0" b="3810"/>
                              <wp:docPr id="36" name="Picture 36"/>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stretch>
                                        <a:fillRect/>
                                      </a:stretch>
                                    </pic:blipFill>
                                    <pic:spPr>
                                      <a:xfrm>
                                        <a:off x="0" y="0"/>
                                        <a:ext cx="1727200" cy="2752264"/>
                                      </a:xfrm>
                                      <a:prstGeom prst="rect">
                                        <a:avLst/>
                                      </a:prstGeom>
                                    </pic:spPr>
                                  </pic:pic>
                                </a:graphicData>
                              </a:graphic>
                            </wp:inline>
                          </w:drawing>
                        </w:r>
                      </w:del>
                      <w:r w:rsidRPr="00DF087A">
                        <w:rPr>
                          <w:sz w:val="15"/>
                        </w:rPr>
                        <w:t xml:space="preserve">Figure 5:  </w:t>
                      </w:r>
                      <w:r w:rsidR="00680721">
                        <w:rPr>
                          <w:sz w:val="15"/>
                        </w:rPr>
                        <w:t>V</w:t>
                      </w:r>
                      <w:r w:rsidRPr="00DF087A">
                        <w:rPr>
                          <w:sz w:val="15"/>
                        </w:rPr>
                        <w:t xml:space="preserve">isualization of survey result </w:t>
                      </w:r>
                    </w:p>
                    <w:p w14:paraId="4761A156" w14:textId="4717BE9E" w:rsidR="005D1E2D" w:rsidRPr="0004301F" w:rsidRDefault="000053B2" w:rsidP="005D1E2D">
                      <w:ins w:id="61" w:author="You, Yuhui" w:date="2020-02-12T10:16:00Z">
                        <w:r w:rsidRPr="00DF087A">
                          <w:rPr>
                            <w:noProof/>
                            <w:sz w:val="18"/>
                            <w:lang w:eastAsia="ja-JP"/>
                          </w:rPr>
                          <w:drawing>
                            <wp:inline distT="0" distB="0" distL="0" distR="0" wp14:anchorId="74F882E5" wp14:editId="12CBDB48">
                              <wp:extent cx="1637030" cy="2608415"/>
                              <wp:effectExtent l="0" t="0" r="1270" b="0"/>
                              <wp:docPr id="1" name="Picture 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stretch>
                                        <a:fillRect/>
                                      </a:stretch>
                                    </pic:blipFill>
                                    <pic:spPr>
                                      <a:xfrm>
                                        <a:off x="0" y="0"/>
                                        <a:ext cx="1637030" cy="2608415"/>
                                      </a:xfrm>
                                      <a:prstGeom prst="rect">
                                        <a:avLst/>
                                      </a:prstGeom>
                                    </pic:spPr>
                                  </pic:pic>
                                </a:graphicData>
                              </a:graphic>
                            </wp:inline>
                          </w:drawing>
                        </w:r>
                      </w:ins>
                    </w:p>
                  </w:txbxContent>
                </v:textbox>
                <w10:wrap anchorx="page"/>
                <w10:anchorlock/>
              </v:shape>
            </w:pict>
          </mc:Fallback>
        </mc:AlternateContent>
      </w:r>
      <w:r w:rsidR="00164EA8">
        <w:t>Young kids treat EMI as a friend, while adults treat EMI as a child</w:t>
      </w:r>
    </w:p>
    <w:p w14:paraId="264DAFB6" w14:textId="40C61F60" w:rsidR="00164EA8" w:rsidRPr="00EB0060" w:rsidRDefault="00164EA8" w:rsidP="009E6F20">
      <w:pPr>
        <w:pStyle w:val="Heading2"/>
        <w:rPr>
          <w:i w:val="0"/>
        </w:rPr>
      </w:pPr>
      <w:r w:rsidRPr="00EB0060">
        <w:rPr>
          <w:i w:val="0"/>
        </w:rPr>
        <w:t>We observed that users of different age groups had unique attitudes toward EMI. Kids tended to enjoy physically interacting with the robot in friendly ways, such as hugging EMI’s face</w:t>
      </w:r>
      <w:r w:rsidR="0026722E" w:rsidRPr="00EB0060">
        <w:rPr>
          <w:i w:val="0"/>
        </w:rPr>
        <w:t xml:space="preserve"> </w:t>
      </w:r>
      <w:r w:rsidRPr="00EB0060">
        <w:rPr>
          <w:i w:val="0"/>
        </w:rPr>
        <w:t xml:space="preserve">(shown in figure 6). Apart from EMI’s face, they also touched EMI’s shell and camera, showing interest in the embodiment. EMI is </w:t>
      </w:r>
      <w:r w:rsidR="0026722E" w:rsidRPr="00EB0060">
        <w:rPr>
          <w:i w:val="0"/>
        </w:rPr>
        <w:t>approximately</w:t>
      </w:r>
      <w:r w:rsidRPr="00EB0060">
        <w:rPr>
          <w:i w:val="0"/>
        </w:rPr>
        <w:t xml:space="preserve"> the same size as a child age 4-5 ~0.9m and saw eye to eye with some of the child users.  Adults showed less physical interaction with EMI, but showed strong sympathy, saving EMI from moving too close to the edge of the course. When describing the experience with EMI, two adult users compared EMI to a child. One couple stated that EMI is like their baby, when it moved to the edge, they got worried if it would get hurt, similar to how they saw their young baby learning to move. “Cute”, “sweet” and “lovely” were common attributes given to EMI’s personality.  </w:t>
      </w:r>
    </w:p>
    <w:p w14:paraId="0D5AA386" w14:textId="4710307D" w:rsidR="00164EA8" w:rsidRPr="00EB0060" w:rsidRDefault="00164EA8" w:rsidP="00164EA8">
      <w:r w:rsidRPr="00EB0060">
        <w:t>When asked about the statement, “Overall, I like interacting with EMI”, 70% agree or strongly agree. Along with users commenting they enjoyed the experience and “looking forward for a future with EMI.” The design decisions such as spherical head, projected animated face and voice created an effective social robot that promoted trust and tolerance.</w:t>
      </w:r>
    </w:p>
    <w:p w14:paraId="69400D51" w14:textId="77777777" w:rsidR="00164EA8" w:rsidRPr="009E6F20" w:rsidRDefault="00164EA8" w:rsidP="009E6F20">
      <w:pPr>
        <w:pStyle w:val="Heading2"/>
      </w:pPr>
      <w:r w:rsidRPr="009E6F20">
        <w:t xml:space="preserve">Aligning Results with Hypotheses </w:t>
      </w:r>
    </w:p>
    <w:p w14:paraId="67E05637" w14:textId="77777777" w:rsidR="009E6F20" w:rsidRPr="009E6F20" w:rsidRDefault="00164EA8" w:rsidP="009E6F20">
      <w:pPr>
        <w:pStyle w:val="Heading2"/>
        <w:rPr>
          <w:i w:val="0"/>
        </w:rPr>
      </w:pPr>
      <w:r w:rsidRPr="009E6F20">
        <w:rPr>
          <w:i w:val="0"/>
        </w:rPr>
        <w:t>Users perceived a relatively intimate social relationship with EMI supporting our hypotheses.</w:t>
      </w:r>
    </w:p>
    <w:p w14:paraId="4948989D" w14:textId="54B61213" w:rsidR="00164EA8" w:rsidRPr="009E6F20" w:rsidRDefault="00164EA8" w:rsidP="009E6F20">
      <w:pPr>
        <w:pStyle w:val="Heading2"/>
        <w:rPr>
          <w:i w:val="0"/>
        </w:rPr>
      </w:pPr>
      <w:r w:rsidRPr="009E6F20">
        <w:rPr>
          <w:i w:val="0"/>
        </w:rPr>
        <w:t xml:space="preserve">Hypothesis 1 -- The emotional behavior of EMI helps to increase tolerance and patience of users towards EMI -- was supported by the data showing that a tolerance did not decrease between the Japanese speakers vs English </w:t>
      </w:r>
      <w:r w:rsidRPr="009E6F20">
        <w:rPr>
          <w:i w:val="0"/>
        </w:rPr>
        <w:lastRenderedPageBreak/>
        <w:t xml:space="preserve">speakers even though the Japanese speakers felt greater frustration with the interaction. </w:t>
      </w:r>
    </w:p>
    <w:p w14:paraId="0113ADB5" w14:textId="1747DE70" w:rsidR="00164EA8" w:rsidRPr="009E6F20" w:rsidRDefault="00164EA8" w:rsidP="009E6F20">
      <w:pPr>
        <w:pStyle w:val="Heading2"/>
        <w:rPr>
          <w:i w:val="0"/>
        </w:rPr>
      </w:pPr>
      <w:r w:rsidRPr="009E6F20">
        <w:rPr>
          <w:i w:val="0"/>
        </w:rPr>
        <w:t>Hypothesis 2 – The emotional behavior of EMI helps to entice users to interact with EMI-- was supported by the observations of adult and child responses while interacting with the robot.</w:t>
      </w:r>
    </w:p>
    <w:p w14:paraId="7A434DC2" w14:textId="77777777" w:rsidR="009E6F20" w:rsidRPr="009E6F20" w:rsidRDefault="009E6F20" w:rsidP="00164EA8">
      <w:pPr>
        <w:pStyle w:val="Heading1"/>
        <w:rPr>
          <w:color w:val="000000"/>
        </w:rPr>
      </w:pPr>
    </w:p>
    <w:p w14:paraId="491986EA" w14:textId="79B04490" w:rsidR="00164EA8" w:rsidRDefault="00164EA8" w:rsidP="00164EA8">
      <w:pPr>
        <w:pStyle w:val="Heading1"/>
      </w:pPr>
      <w:r w:rsidRPr="00164EA8">
        <w:rPr>
          <w:color w:val="000000"/>
        </w:rPr>
        <w:t>Conclusion</w:t>
      </w:r>
    </w:p>
    <w:p w14:paraId="1AA5B462" w14:textId="41481F17" w:rsidR="009E6F20" w:rsidRDefault="009E6F20" w:rsidP="009E6F20">
      <w:r w:rsidRPr="009E6F20">
        <w:t xml:space="preserve">In this paper, we introduced EMI, an expressive, mobile, and interactive robot that is able to exhibit emotional behaviors, through the use of projected face, voice, and motion. We conducted an experiment to explore the effects of emotional and personal features in a human-robot interaction trial at a public event. We found that users were patient </w:t>
      </w:r>
      <w:r w:rsidR="00B84ED4">
        <w:t>with</w:t>
      </w:r>
      <w:r w:rsidRPr="009E6F20">
        <w:t xml:space="preserve"> EMI even when it failed. This tolerance did not diminish even from users who were more prone to encountering failures. From child</w:t>
      </w:r>
      <w:r w:rsidR="00B84ED4">
        <w:t>ren</w:t>
      </w:r>
      <w:r w:rsidRPr="009E6F20">
        <w:t xml:space="preserve"> we observed the importance of the spherical head to draw engagement and EMI’s child</w:t>
      </w:r>
      <w:r w:rsidR="00B84ED4">
        <w:t>like</w:t>
      </w:r>
      <w:r w:rsidRPr="009E6F20">
        <w:t xml:space="preserve"> character helped adults empathize while commanding the robot. We think the design features of EMI provided interesting insights for future social robots.  We believe a commonly preferable animated emotion, a cute and characteristic voice together with expressive motion can help promote human-robot interactions.</w:t>
      </w:r>
    </w:p>
    <w:p w14:paraId="55308DBF" w14:textId="3D5AC6E8" w:rsidR="009E6F20" w:rsidRDefault="005D1E2D" w:rsidP="009E6F20">
      <w:pPr>
        <w:rPr>
          <w:ins w:id="60" w:author="You, Yuhui" w:date="2020-02-12T09:11:00Z"/>
        </w:rPr>
      </w:pPr>
      <w:r>
        <w:rPr>
          <w:noProof/>
          <w:color w:val="000000"/>
        </w:rPr>
        <mc:AlternateContent>
          <mc:Choice Requires="wps">
            <w:drawing>
              <wp:anchor distT="0" distB="0" distL="114300" distR="114300" simplePos="0" relativeHeight="251658244" behindDoc="0" locked="1" layoutInCell="1" allowOverlap="0" wp14:anchorId="427562C6" wp14:editId="3FC87CFF">
                <wp:simplePos x="0" y="0"/>
                <wp:positionH relativeFrom="page">
                  <wp:posOffset>419100</wp:posOffset>
                </wp:positionH>
                <wp:positionV relativeFrom="paragraph">
                  <wp:posOffset>-2115185</wp:posOffset>
                </wp:positionV>
                <wp:extent cx="1828800" cy="5436235"/>
                <wp:effectExtent l="0" t="0" r="0" b="0"/>
                <wp:wrapNone/>
                <wp:docPr id="3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436235"/>
                        </a:xfrm>
                        <a:prstGeom prst="rect">
                          <a:avLst/>
                        </a:prstGeom>
                        <a:noFill/>
                        <a:ln w="9525">
                          <a:noFill/>
                          <a:miter lim="800000"/>
                          <a:headEnd/>
                          <a:tailEnd/>
                        </a:ln>
                        <a:extLst>
                          <a:ext uri="{909E8E84-426E-40DD-AFC4-6F175D3DCCD1}">
                            <a14:hiddenFill xmlns:a14="http://schemas.microsoft.com/office/drawing/2010/main">
                              <a:solidFill>
                                <a:srgbClr val="F8F8F8"/>
                              </a:solidFill>
                            </a14:hiddenFill>
                          </a:ext>
                        </a:extLst>
                      </wps:spPr>
                      <wps:txbx>
                        <w:txbxContent>
                          <w:p w14:paraId="65FA8706" w14:textId="77777777" w:rsidR="005D1E2D" w:rsidRDefault="005D1E2D" w:rsidP="005D1E2D">
                            <w:pPr>
                              <w:rPr>
                                <w:sz w:val="13"/>
                              </w:rPr>
                            </w:pPr>
                          </w:p>
                          <w:p w14:paraId="672D4A54" w14:textId="77777777" w:rsidR="00DF087A" w:rsidRDefault="00DF087A" w:rsidP="005D1E2D">
                            <w:pPr>
                              <w:spacing w:line="60" w:lineRule="atLeast"/>
                              <w:rPr>
                                <w:sz w:val="13"/>
                              </w:rPr>
                            </w:pPr>
                          </w:p>
                          <w:p w14:paraId="652B9C12" w14:textId="77777777" w:rsidR="00DF087A" w:rsidRDefault="00DF087A" w:rsidP="005D1E2D">
                            <w:pPr>
                              <w:spacing w:line="60" w:lineRule="atLeast"/>
                              <w:rPr>
                                <w:sz w:val="13"/>
                              </w:rPr>
                            </w:pPr>
                          </w:p>
                          <w:p w14:paraId="4517E5B8" w14:textId="77777777" w:rsidR="00DF087A" w:rsidRDefault="00DF087A" w:rsidP="005D1E2D">
                            <w:pPr>
                              <w:spacing w:line="60" w:lineRule="atLeast"/>
                              <w:rPr>
                                <w:sz w:val="13"/>
                              </w:rPr>
                            </w:pPr>
                          </w:p>
                          <w:p w14:paraId="571ACD31" w14:textId="40D49EE2" w:rsidR="005D1E2D" w:rsidRPr="00104722" w:rsidRDefault="005D1E2D" w:rsidP="005D1E2D">
                            <w:pPr>
                              <w:spacing w:line="60" w:lineRule="atLeast"/>
                              <w:rPr>
                                <w:sz w:val="13"/>
                              </w:rPr>
                            </w:pPr>
                            <w:r>
                              <w:rPr>
                                <w:noProof/>
                                <w:lang w:eastAsia="ja-JP"/>
                              </w:rPr>
                              <w:drawing>
                                <wp:inline distT="0" distB="0" distL="0" distR="0" wp14:anchorId="3A3EACBD" wp14:editId="1175A3A2">
                                  <wp:extent cx="1637030" cy="2220595"/>
                                  <wp:effectExtent l="0" t="0" r="1270" b="1905"/>
                                  <wp:docPr id="38" name="Picture 38"/>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stretch>
                                            <a:fillRect/>
                                          </a:stretch>
                                        </pic:blipFill>
                                        <pic:spPr>
                                          <a:xfrm>
                                            <a:off x="0" y="0"/>
                                            <a:ext cx="1637030" cy="2220595"/>
                                          </a:xfrm>
                                          <a:prstGeom prst="rect">
                                            <a:avLst/>
                                          </a:prstGeom>
                                        </pic:spPr>
                                      </pic:pic>
                                    </a:graphicData>
                                  </a:graphic>
                                </wp:inline>
                              </w:drawing>
                            </w:r>
                            <w:r w:rsidRPr="0077672E">
                              <w:rPr>
                                <w:sz w:val="13"/>
                              </w:rPr>
                              <w:t xml:space="preserve"> </w:t>
                            </w:r>
                            <w:r w:rsidRPr="00DF087A">
                              <w:rPr>
                                <w:sz w:val="15"/>
                              </w:rPr>
                              <w:t xml:space="preserve">Figure 6: </w:t>
                            </w:r>
                            <w:r w:rsidR="00B84ED4" w:rsidRPr="00DF087A">
                              <w:rPr>
                                <w:sz w:val="15"/>
                              </w:rPr>
                              <w:t>Children</w:t>
                            </w:r>
                            <w:r w:rsidR="004358C5" w:rsidRPr="00DF087A">
                              <w:rPr>
                                <w:sz w:val="15"/>
                              </w:rPr>
                              <w:t xml:space="preserve"> </w:t>
                            </w:r>
                            <w:r w:rsidR="00B84ED4" w:rsidRPr="00DF087A">
                              <w:rPr>
                                <w:sz w:val="15"/>
                              </w:rPr>
                              <w:t>interacting</w:t>
                            </w:r>
                            <w:r w:rsidR="004358C5" w:rsidRPr="00DF087A">
                              <w:rPr>
                                <w:sz w:val="15"/>
                              </w:rPr>
                              <w:t xml:space="preserve"> with EMI.</w:t>
                            </w:r>
                          </w:p>
                          <w:p w14:paraId="04592A8B" w14:textId="77777777" w:rsidR="005D1E2D" w:rsidRPr="0004301F" w:rsidRDefault="005D1E2D" w:rsidP="005D1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7562C6" id="_x0000_s1031" type="#_x0000_t202" style="position:absolute;margin-left:33pt;margin-top:-166.55pt;width:2in;height:428.0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" o:allowoverlap="f" filled="f" fillcolor="#f8f8f8" stroked="f">
                <v:textbox>
                  <w:txbxContent>
                    <w:p w14:paraId="65FA8706" w14:textId="77777777" w:rsidR="005D1E2D" w:rsidRDefault="005D1E2D" w:rsidP="005D1E2D">
                      <w:pPr>
                        <w:rPr>
                          <w:sz w:val="13"/>
                        </w:rPr>
                      </w:pPr>
                    </w:p>
                    <w:p w14:paraId="672D4A54" w14:textId="77777777" w:rsidR="00DF087A" w:rsidRDefault="00DF087A" w:rsidP="005D1E2D">
                      <w:pPr>
                        <w:spacing w:line="60" w:lineRule="atLeast"/>
                        <w:rPr>
                          <w:sz w:val="13"/>
                        </w:rPr>
                      </w:pPr>
                    </w:p>
                    <w:p w14:paraId="652B9C12" w14:textId="77777777" w:rsidR="00DF087A" w:rsidRDefault="00DF087A" w:rsidP="005D1E2D">
                      <w:pPr>
                        <w:spacing w:line="60" w:lineRule="atLeast"/>
                        <w:rPr>
                          <w:sz w:val="13"/>
                        </w:rPr>
                      </w:pPr>
                    </w:p>
                    <w:p w14:paraId="4517E5B8" w14:textId="77777777" w:rsidR="00DF087A" w:rsidRDefault="00DF087A" w:rsidP="005D1E2D">
                      <w:pPr>
                        <w:spacing w:line="60" w:lineRule="atLeast"/>
                        <w:rPr>
                          <w:sz w:val="13"/>
                        </w:rPr>
                      </w:pPr>
                    </w:p>
                    <w:p w14:paraId="571ACD31" w14:textId="40D49EE2" w:rsidR="005D1E2D" w:rsidRPr="00104722" w:rsidRDefault="005D1E2D" w:rsidP="005D1E2D">
                      <w:pPr>
                        <w:spacing w:line="60" w:lineRule="atLeast"/>
                        <w:rPr>
                          <w:sz w:val="13"/>
                        </w:rPr>
                      </w:pPr>
                      <w:r>
                        <w:rPr>
                          <w:noProof/>
                          <w:lang w:eastAsia="ja-JP"/>
                        </w:rPr>
                        <w:drawing>
                          <wp:inline distT="0" distB="0" distL="0" distR="0" wp14:anchorId="3A3EACBD" wp14:editId="1175A3A2">
                            <wp:extent cx="1637030" cy="2220595"/>
                            <wp:effectExtent l="0" t="0" r="1270" b="1905"/>
                            <wp:docPr id="38" name="Picture 38"/>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a:stretch>
                                      <a:fillRect/>
                                    </a:stretch>
                                  </pic:blipFill>
                                  <pic:spPr>
                                    <a:xfrm>
                                      <a:off x="0" y="0"/>
                                      <a:ext cx="1637030" cy="2220595"/>
                                    </a:xfrm>
                                    <a:prstGeom prst="rect">
                                      <a:avLst/>
                                    </a:prstGeom>
                                  </pic:spPr>
                                </pic:pic>
                              </a:graphicData>
                            </a:graphic>
                          </wp:inline>
                        </w:drawing>
                      </w:r>
                      <w:r w:rsidRPr="0077672E">
                        <w:rPr>
                          <w:sz w:val="13"/>
                        </w:rPr>
                        <w:t xml:space="preserve"> </w:t>
                      </w:r>
                      <w:r w:rsidRPr="00DF087A">
                        <w:rPr>
                          <w:sz w:val="15"/>
                        </w:rPr>
                        <w:t xml:space="preserve">Figure 6: </w:t>
                      </w:r>
                      <w:r w:rsidR="00B84ED4" w:rsidRPr="00DF087A">
                        <w:rPr>
                          <w:sz w:val="15"/>
                        </w:rPr>
                        <w:t>Children</w:t>
                      </w:r>
                      <w:r w:rsidR="004358C5" w:rsidRPr="00DF087A">
                        <w:rPr>
                          <w:sz w:val="15"/>
                        </w:rPr>
                        <w:t xml:space="preserve"> </w:t>
                      </w:r>
                      <w:r w:rsidR="00B84ED4" w:rsidRPr="00DF087A">
                        <w:rPr>
                          <w:sz w:val="15"/>
                        </w:rPr>
                        <w:t>interacting</w:t>
                      </w:r>
                      <w:r w:rsidR="004358C5" w:rsidRPr="00DF087A">
                        <w:rPr>
                          <w:sz w:val="15"/>
                        </w:rPr>
                        <w:t xml:space="preserve"> with EMI.</w:t>
                      </w:r>
                    </w:p>
                    <w:p w14:paraId="04592A8B" w14:textId="77777777" w:rsidR="005D1E2D" w:rsidRPr="0004301F" w:rsidRDefault="005D1E2D" w:rsidP="005D1E2D"/>
                  </w:txbxContent>
                </v:textbox>
                <w10:wrap anchorx="page"/>
                <w10:anchorlock/>
              </v:shape>
            </w:pict>
          </mc:Fallback>
        </mc:AlternateContent>
      </w:r>
      <w:r w:rsidR="009E6F20" w:rsidRPr="009E6F20">
        <w:t>Our experiment was conducted in a public setting, which enabled us to observe interesting and natural behaviors. However, as it is a public event, two limitations are that we were not able to designate a control group, and that our sample number was limited. As future work, we intent to conduct a control study with two conditions, one with the robot in its current design configuration, and a control condition without the emotional and expressive features, in order to further validate our hypotheses empirically.</w:t>
      </w:r>
    </w:p>
    <w:p w14:paraId="5E8D769D" w14:textId="163423FE" w:rsidR="006B0602" w:rsidRDefault="006B0602" w:rsidP="006B0602">
      <w:pPr>
        <w:pStyle w:val="Heading1"/>
        <w:rPr>
          <w:ins w:id="61" w:author="You, Yuhui" w:date="2020-02-12T09:11:00Z"/>
        </w:rPr>
      </w:pPr>
      <w:ins w:id="62" w:author="You, Yuhui" w:date="2020-02-12T09:11:00Z">
        <w:r>
          <w:t xml:space="preserve">Acknowledgement </w:t>
        </w:r>
      </w:ins>
    </w:p>
    <w:p w14:paraId="0B99CAD9" w14:textId="6F48E4CF" w:rsidR="00226FE2" w:rsidRPr="00226FE2" w:rsidDel="005079B4" w:rsidRDefault="006B0602" w:rsidP="00226FE2">
      <w:pPr>
        <w:spacing w:after="0" w:line="240" w:lineRule="auto"/>
        <w:rPr>
          <w:ins w:id="63" w:author="You, Yuhui" w:date="2020-02-12T09:26:00Z"/>
          <w:del w:id="64" w:author="Stenger, Bjorn | Bjorn | RIT" w:date="2020-04-20T22:26:00Z"/>
          <w:rFonts w:ascii="Times New Roman" w:eastAsia="Times New Roman" w:hAnsi="Times New Roman"/>
          <w:kern w:val="0"/>
          <w:sz w:val="24"/>
          <w:szCs w:val="24"/>
          <w:lang w:eastAsia="zh-CN"/>
        </w:rPr>
      </w:pPr>
      <w:ins w:id="65" w:author="You, Yuhui" w:date="2020-02-12T09:11:00Z">
        <w:r>
          <w:t xml:space="preserve">This research was supported by </w:t>
        </w:r>
      </w:ins>
      <w:ins w:id="66" w:author="You, Yuhui" w:date="2020-02-12T09:12:00Z">
        <w:r>
          <w:t>different teams in Rakuten Institution of Technology</w:t>
        </w:r>
      </w:ins>
      <w:ins w:id="67" w:author="You, Yuhui" w:date="2020-02-12T09:15:00Z">
        <w:r>
          <w:t xml:space="preserve">, </w:t>
        </w:r>
      </w:ins>
      <w:ins w:id="68" w:author="You, Yuhui" w:date="2020-02-12T09:16:00Z">
        <w:r>
          <w:t>robotics</w:t>
        </w:r>
      </w:ins>
      <w:ins w:id="69" w:author="You, Yuhui" w:date="2020-02-12T09:15:00Z">
        <w:r>
          <w:t xml:space="preserve"> team </w:t>
        </w:r>
      </w:ins>
      <w:ins w:id="70" w:author="You, Yuhui" w:date="2020-02-12T09:16:00Z">
        <w:r>
          <w:t>including</w:t>
        </w:r>
      </w:ins>
      <w:ins w:id="71" w:author="You, Yuhui" w:date="2020-02-12T09:18:00Z">
        <w:r>
          <w:t xml:space="preserve"> </w:t>
        </w:r>
        <w:r w:rsidRPr="006B0602">
          <w:t>Mathilde</w:t>
        </w:r>
        <w:r>
          <w:t xml:space="preserve"> </w:t>
        </w:r>
        <w:r w:rsidRPr="006B0602">
          <w:t>Chachura</w:t>
        </w:r>
        <w:r>
          <w:t xml:space="preserve"> </w:t>
        </w:r>
      </w:ins>
      <w:ins w:id="72" w:author="You, Yuhui" w:date="2020-02-12T09:19:00Z">
        <w:r>
          <w:t>and Wilson Col</w:t>
        </w:r>
        <w:r w:rsidR="00226FE2">
          <w:t xml:space="preserve">in </w:t>
        </w:r>
      </w:ins>
      <w:ins w:id="73" w:author="You, Yuhui" w:date="2020-02-12T09:15:00Z">
        <w:r>
          <w:t xml:space="preserve">working on </w:t>
        </w:r>
      </w:ins>
      <w:ins w:id="74" w:author="You, Yuhui" w:date="2020-02-12T09:17:00Z">
        <w:r>
          <w:t>robot hardware and software development</w:t>
        </w:r>
      </w:ins>
      <w:ins w:id="75" w:author="You, Yuhui" w:date="2020-02-12T09:19:00Z">
        <w:r w:rsidR="00226FE2">
          <w:t>, speech team including</w:t>
        </w:r>
      </w:ins>
      <w:ins w:id="76" w:author="You, Yuhui" w:date="2020-02-12T09:21:00Z">
        <w:r w:rsidR="00226FE2">
          <w:t xml:space="preserve"> </w:t>
        </w:r>
        <w:r w:rsidR="00226FE2" w:rsidRPr="00226FE2">
          <w:t>Federico</w:t>
        </w:r>
        <w:r w:rsidR="00226FE2">
          <w:t xml:space="preserve"> Ang, Congying Zhang</w:t>
        </w:r>
      </w:ins>
      <w:ins w:id="77" w:author="You, Yuhui" w:date="2020-02-12T09:22:00Z">
        <w:r w:rsidR="00226FE2">
          <w:t xml:space="preserve">, Mausam Jain and </w:t>
        </w:r>
      </w:ins>
      <w:ins w:id="78" w:author="You, Yuhui" w:date="2020-02-12T09:24:00Z">
        <w:r w:rsidR="00226FE2">
          <w:t xml:space="preserve">Yuan Liang. We also want to thank for </w:t>
        </w:r>
      </w:ins>
      <w:ins w:id="79" w:author="You, Yuhui" w:date="2020-02-12T09:25:00Z">
        <w:r w:rsidR="00226FE2">
          <w:t>Aki Nakazawa for assistance with the desig</w:t>
        </w:r>
      </w:ins>
      <w:ins w:id="80" w:author="You, Yuhui" w:date="2020-02-12T09:26:00Z">
        <w:r w:rsidR="00226FE2">
          <w:t>n.</w:t>
        </w:r>
      </w:ins>
    </w:p>
    <w:p w14:paraId="2187554D" w14:textId="4617BA57" w:rsidR="00226FE2" w:rsidRPr="006B0602" w:rsidRDefault="00226FE2" w:rsidP="005079B4">
      <w:pPr>
        <w:spacing w:after="0" w:line="240" w:lineRule="auto"/>
        <w:pPrChange w:id="81" w:author="Stenger, Bjorn | Bjorn | RIT" w:date="2020-04-20T22:26:00Z">
          <w:pPr/>
        </w:pPrChange>
      </w:pPr>
    </w:p>
    <w:p w14:paraId="3232B76A" w14:textId="77777777" w:rsidR="00C51476" w:rsidRDefault="00C51476" w:rsidP="006666AA">
      <w:pPr>
        <w:pStyle w:val="Heading1"/>
        <w:rPr>
          <w:ins w:id="82" w:author="You, Yuhui" w:date="2020-02-12T09:03:00Z"/>
        </w:rPr>
      </w:pPr>
    </w:p>
    <w:p w14:paraId="764AFDB4" w14:textId="77777777" w:rsidR="006666AA" w:rsidRDefault="006666AA" w:rsidP="006666AA">
      <w:pPr>
        <w:pStyle w:val="Heading1"/>
      </w:pPr>
      <w:r>
        <w:t>References</w:t>
      </w:r>
    </w:p>
    <w:p w14:paraId="2774F65F" w14:textId="3BBB1656" w:rsidR="008D2766" w:rsidRDefault="006666AA" w:rsidP="008D2766">
      <w:pPr>
        <w:pStyle w:val="References"/>
        <w:numPr>
          <w:ilvl w:val="0"/>
          <w:numId w:val="8"/>
        </w:numPr>
        <w:ind w:left="454" w:hanging="454"/>
        <w:rPr>
          <w:shd w:val="clear" w:color="auto" w:fill="FFFFFF"/>
        </w:rPr>
      </w:pPr>
      <w:bookmarkStart w:id="83" w:name="_Ref10968375"/>
      <w:r w:rsidRPr="008A05E9">
        <w:rPr>
          <w:shd w:val="clear" w:color="auto" w:fill="FFFFFF"/>
        </w:rPr>
        <w:t>Cynthia</w:t>
      </w:r>
      <w:r>
        <w:rPr>
          <w:shd w:val="clear" w:color="auto" w:fill="FFFFFF"/>
        </w:rPr>
        <w:t xml:space="preserve"> </w:t>
      </w:r>
      <w:r w:rsidRPr="008A05E9">
        <w:rPr>
          <w:shd w:val="clear" w:color="auto" w:fill="FFFFFF"/>
        </w:rPr>
        <w:t>Breazeal. 2003</w:t>
      </w:r>
      <w:r>
        <w:rPr>
          <w:shd w:val="clear" w:color="auto" w:fill="FFFFFF"/>
        </w:rPr>
        <w:t xml:space="preserve">. </w:t>
      </w:r>
      <w:r w:rsidRPr="008A05E9">
        <w:rPr>
          <w:shd w:val="clear" w:color="auto" w:fill="FFFFFF"/>
        </w:rPr>
        <w:t>Emotion and sociable humanoid robots. </w:t>
      </w:r>
      <w:r w:rsidRPr="008A05E9">
        <w:rPr>
          <w:i/>
          <w:iCs/>
        </w:rPr>
        <w:t>International journal of human-computer studies</w:t>
      </w:r>
      <w:r w:rsidRPr="008A05E9">
        <w:rPr>
          <w:shd w:val="clear" w:color="auto" w:fill="FFFFFF"/>
        </w:rPr>
        <w:t> 59.1-2: 119-155.</w:t>
      </w:r>
      <w:r w:rsidRPr="00D27BD2">
        <w:t xml:space="preserve"> </w:t>
      </w:r>
      <w:hyperlink r:id="rId23" w:history="1">
        <w:r w:rsidR="008D2766" w:rsidRPr="001C3857">
          <w:rPr>
            <w:rStyle w:val="Hyperlink"/>
            <w:shd w:val="clear" w:color="auto" w:fill="FFFFFF"/>
          </w:rPr>
          <w:t>https://www.sciencedirect.com/science/article/pii/S1071581903000181</w:t>
        </w:r>
      </w:hyperlink>
    </w:p>
    <w:p w14:paraId="69D11074" w14:textId="797833DC" w:rsidR="006666AA" w:rsidRPr="00E25D09" w:rsidRDefault="006666AA" w:rsidP="00E25D09">
      <w:pPr>
        <w:pStyle w:val="References"/>
        <w:numPr>
          <w:ilvl w:val="0"/>
          <w:numId w:val="8"/>
        </w:numPr>
        <w:ind w:left="454" w:hanging="454"/>
        <w:rPr>
          <w:shd w:val="clear" w:color="auto" w:fill="FFFFFF"/>
        </w:rPr>
      </w:pPr>
      <w:r>
        <w:t xml:space="preserve">BLUE FROG ROBOTICS. </w:t>
      </w:r>
      <w:r w:rsidRPr="008D2766">
        <w:rPr>
          <w:shd w:val="clear" w:color="auto" w:fill="FFFFFF"/>
        </w:rPr>
        <w:t>BUDDY - The Emotional Robot.</w:t>
      </w:r>
      <w:r w:rsidRPr="008D2766">
        <w:rPr>
          <w:rStyle w:val="apple-converted-space"/>
          <w:color w:val="333333"/>
          <w:shd w:val="clear" w:color="auto" w:fill="FFFFFF"/>
        </w:rPr>
        <w:t> </w:t>
      </w:r>
      <w:r w:rsidRPr="008D2766">
        <w:rPr>
          <w:shd w:val="clear" w:color="auto" w:fill="FFFFFF"/>
        </w:rPr>
        <w:t xml:space="preserve"> </w:t>
      </w:r>
      <w:r>
        <w:t xml:space="preserve">Retrieved December 22, 2019 from      </w:t>
      </w:r>
      <w:hyperlink r:id="rId24" w:history="1">
        <w:r w:rsidR="00E25D09" w:rsidRPr="009D5F0D">
          <w:rPr>
            <w:rStyle w:val="Hyperlink"/>
            <w:shd w:val="clear" w:color="auto" w:fill="FFFFFF"/>
          </w:rPr>
          <w:t>https://buddytherobot.com/en/buddy-the-emotional-robot/</w:t>
        </w:r>
      </w:hyperlink>
      <w:r w:rsidRPr="00E25D09">
        <w:rPr>
          <w:shd w:val="clear" w:color="auto" w:fill="FFFFFF"/>
        </w:rPr>
        <w:t>.</w:t>
      </w:r>
    </w:p>
    <w:p w14:paraId="14713066" w14:textId="77777777" w:rsidR="006666AA" w:rsidRPr="001E302E" w:rsidRDefault="006666AA" w:rsidP="006666AA">
      <w:pPr>
        <w:pStyle w:val="References"/>
        <w:numPr>
          <w:ilvl w:val="0"/>
          <w:numId w:val="8"/>
        </w:numPr>
        <w:ind w:left="454" w:hanging="454"/>
      </w:pPr>
      <w:r w:rsidRPr="00715EF0">
        <w:rPr>
          <w:shd w:val="clear" w:color="auto" w:fill="FFFFFF"/>
        </w:rPr>
        <w:t>Karsten</w:t>
      </w:r>
      <w:r>
        <w:rPr>
          <w:shd w:val="clear" w:color="auto" w:fill="FFFFFF"/>
        </w:rPr>
        <w:t xml:space="preserve"> </w:t>
      </w:r>
      <w:r w:rsidRPr="00715EF0">
        <w:rPr>
          <w:shd w:val="clear" w:color="auto" w:fill="FFFFFF"/>
        </w:rPr>
        <w:t>Berns</w:t>
      </w:r>
      <w:r>
        <w:rPr>
          <w:shd w:val="clear" w:color="auto" w:fill="FFFFFF"/>
        </w:rPr>
        <w:t xml:space="preserve"> </w:t>
      </w:r>
      <w:r w:rsidRPr="00715EF0">
        <w:rPr>
          <w:shd w:val="clear" w:color="auto" w:fill="FFFFFF"/>
        </w:rPr>
        <w:t>and Zuhair Zafar. 2018</w:t>
      </w:r>
      <w:r>
        <w:rPr>
          <w:shd w:val="clear" w:color="auto" w:fill="FFFFFF"/>
        </w:rPr>
        <w:t xml:space="preserve">. </w:t>
      </w:r>
      <w:r w:rsidRPr="00715EF0">
        <w:rPr>
          <w:shd w:val="clear" w:color="auto" w:fill="FFFFFF"/>
        </w:rPr>
        <w:t>Emotion based human-robot interaction.</w:t>
      </w:r>
      <w:r w:rsidRPr="00715EF0">
        <w:rPr>
          <w:rStyle w:val="apple-converted-space"/>
          <w:rFonts w:ascii="Arial" w:hAnsi="Arial" w:cs="Arial"/>
          <w:color w:val="222222"/>
          <w:sz w:val="20"/>
          <w:shd w:val="clear" w:color="auto" w:fill="FFFFFF"/>
        </w:rPr>
        <w:t> </w:t>
      </w:r>
      <w:r w:rsidRPr="00715EF0">
        <w:rPr>
          <w:i/>
          <w:iCs/>
        </w:rPr>
        <w:t>MATEC Web of Conferences</w:t>
      </w:r>
      <w:r w:rsidRPr="00715EF0">
        <w:rPr>
          <w:shd w:val="clear" w:color="auto" w:fill="FFFFFF"/>
        </w:rPr>
        <w:t>. Vol. 161. EDP Sciences, 2018.</w:t>
      </w:r>
      <w:r w:rsidRPr="00715EF0">
        <w:t xml:space="preserve"> </w:t>
      </w:r>
      <w:hyperlink r:id="rId25" w:history="1">
        <w:r w:rsidRPr="00D06500">
          <w:rPr>
            <w:rStyle w:val="Hyperlink"/>
            <w:shd w:val="clear" w:color="auto" w:fill="FFFFFF"/>
          </w:rPr>
          <w:t>https://www.matec-conferences.org/articles/matecconf/abs/2018/20/matecconf_erzr2018_01001/matecconf_erzr2018_01001.html</w:t>
        </w:r>
      </w:hyperlink>
    </w:p>
    <w:p w14:paraId="555A6F01" w14:textId="77777777" w:rsidR="006666AA" w:rsidRDefault="006666AA" w:rsidP="006666AA">
      <w:pPr>
        <w:pStyle w:val="References"/>
        <w:numPr>
          <w:ilvl w:val="0"/>
          <w:numId w:val="8"/>
        </w:numPr>
        <w:ind w:left="454" w:hanging="454"/>
      </w:pPr>
      <w:r w:rsidRPr="00711A36">
        <w:rPr>
          <w:shd w:val="clear" w:color="auto" w:fill="FFFFFF"/>
        </w:rPr>
        <w:t>Lola D Cañamero. 2002. Playing the emotion game with feelix. </w:t>
      </w:r>
      <w:r w:rsidRPr="00711A36">
        <w:rPr>
          <w:i/>
          <w:iCs/>
        </w:rPr>
        <w:t>Socially intelligent agents</w:t>
      </w:r>
      <w:r w:rsidRPr="00711A36">
        <w:rPr>
          <w:shd w:val="clear" w:color="auto" w:fill="FFFFFF"/>
        </w:rPr>
        <w:t>. Springer, Boston, MA. 69-76.</w:t>
      </w:r>
      <w:r w:rsidRPr="00E93213">
        <w:t xml:space="preserve"> </w:t>
      </w:r>
      <w:hyperlink r:id="rId26" w:history="1">
        <w:r w:rsidRPr="00711A36">
          <w:rPr>
            <w:rStyle w:val="Hyperlink"/>
            <w:shd w:val="clear" w:color="auto" w:fill="FFFFFF"/>
            <w:lang w:eastAsia="zh-CN"/>
          </w:rPr>
          <w:t>https://link.springer.com/chapter/10.1007/0-306-47373-9_8</w:t>
        </w:r>
      </w:hyperlink>
      <w:r>
        <w:t xml:space="preserve">            </w:t>
      </w:r>
    </w:p>
    <w:p w14:paraId="09614AD0" w14:textId="5D7FBA33" w:rsidR="006666AA" w:rsidRPr="008D2766" w:rsidRDefault="006666AA" w:rsidP="006666AA">
      <w:pPr>
        <w:pStyle w:val="References"/>
        <w:numPr>
          <w:ilvl w:val="0"/>
          <w:numId w:val="8"/>
        </w:numPr>
        <w:ind w:left="454" w:hanging="454"/>
        <w:rPr>
          <w:shd w:val="clear" w:color="auto" w:fill="FFFFFF"/>
        </w:rPr>
      </w:pPr>
      <w:r w:rsidRPr="004C3E83">
        <w:rPr>
          <w:shd w:val="clear" w:color="auto" w:fill="FFFFFF"/>
        </w:rPr>
        <w:t>Kerstin Dautenhahn, Chrystopher L. Nehaniv, Michael L. Walters, Ben Robins, Hatice Kose-Bagci, N. Assif Mirza, and Mike Blow</w:t>
      </w:r>
      <w:r>
        <w:rPr>
          <w:shd w:val="clear" w:color="auto" w:fill="FFFFFF"/>
        </w:rPr>
        <w:t xml:space="preserve">. </w:t>
      </w:r>
      <w:r w:rsidRPr="004C3E83">
        <w:rPr>
          <w:shd w:val="clear" w:color="auto" w:fill="FFFFFF"/>
        </w:rPr>
        <w:t>2009. KASPAR–a minimally expressive humanoid robot for human–robot interaction research. </w:t>
      </w:r>
      <w:r w:rsidRPr="004C3E83">
        <w:rPr>
          <w:i/>
          <w:iCs/>
        </w:rPr>
        <w:t>Applied Bionics and Biomechanics</w:t>
      </w:r>
      <w:r w:rsidRPr="004C3E83">
        <w:rPr>
          <w:shd w:val="clear" w:color="auto" w:fill="FFFFFF"/>
        </w:rPr>
        <w:t> 6.3-4: 369-397.</w:t>
      </w:r>
      <w:r>
        <w:t xml:space="preserve"> </w:t>
      </w:r>
      <w:hyperlink r:id="rId27" w:history="1">
        <w:r w:rsidR="008D2766" w:rsidRPr="001C3857">
          <w:rPr>
            <w:rStyle w:val="Hyperlink"/>
          </w:rPr>
          <w:t>https://www.hindawi.com/journals/abb/2009/708594/abs/</w:t>
        </w:r>
      </w:hyperlink>
    </w:p>
    <w:p w14:paraId="747FD20B" w14:textId="77777777" w:rsidR="006666AA" w:rsidRPr="008D2766" w:rsidRDefault="006666AA" w:rsidP="008D2766">
      <w:pPr>
        <w:pStyle w:val="References"/>
        <w:numPr>
          <w:ilvl w:val="0"/>
          <w:numId w:val="8"/>
        </w:numPr>
        <w:ind w:left="454" w:hanging="454"/>
        <w:rPr>
          <w:rStyle w:val="Hyperlink"/>
          <w:color w:val="auto"/>
          <w:shd w:val="clear" w:color="auto" w:fill="FFFFFF"/>
        </w:rPr>
      </w:pPr>
      <w:r w:rsidRPr="008D2766">
        <w:rPr>
          <w:shd w:val="clear" w:color="auto" w:fill="FFFFFF"/>
        </w:rPr>
        <w:lastRenderedPageBreak/>
        <w:t>Adriana Hamacher, Nadia Bianchi-Berthouze, Anthony G. Pipe, and Kerstin Eder. 2016. Believing in BERT: Using expressive communication to enhance trust and counteract operational error in physical Human-robot interaction.</w:t>
      </w:r>
      <w:r w:rsidRPr="004B3702">
        <w:t> </w:t>
      </w:r>
      <w:r w:rsidRPr="008D2766">
        <w:rPr>
          <w:i/>
          <w:iCs/>
        </w:rPr>
        <w:t xml:space="preserve"> 25th IEEE international symposium on robot and human interactive communication (RO-MAN)</w:t>
      </w:r>
      <w:r w:rsidRPr="008D2766">
        <w:rPr>
          <w:shd w:val="clear" w:color="auto" w:fill="FFFFFF"/>
        </w:rPr>
        <w:t xml:space="preserve">: 493-500. </w:t>
      </w:r>
      <w:hyperlink r:id="rId28" w:history="1">
        <w:r w:rsidRPr="008D2766">
          <w:rPr>
            <w:rStyle w:val="Hyperlink"/>
            <w:shd w:val="clear" w:color="auto" w:fill="FFFFFF"/>
          </w:rPr>
          <w:t>https://ieeexplore.ieee.org/abstract/document/7745163/</w:t>
        </w:r>
      </w:hyperlink>
    </w:p>
    <w:p w14:paraId="66A9F0F2" w14:textId="73DBCEE9" w:rsidR="006666AA" w:rsidRDefault="006666AA" w:rsidP="006666AA">
      <w:pPr>
        <w:pStyle w:val="References"/>
        <w:numPr>
          <w:ilvl w:val="0"/>
          <w:numId w:val="8"/>
        </w:numPr>
        <w:ind w:left="454" w:hanging="454"/>
        <w:rPr>
          <w:lang w:eastAsia="zh-CN"/>
        </w:rPr>
      </w:pPr>
      <w:r w:rsidRPr="00EB0060">
        <w:rPr>
          <w:shd w:val="clear" w:color="auto" w:fill="FFFFFF"/>
          <w:lang w:eastAsia="zh-CN"/>
        </w:rPr>
        <w:t>Mary Harper. 2015</w:t>
      </w:r>
      <w:r>
        <w:rPr>
          <w:shd w:val="clear" w:color="auto" w:fill="FFFFFF"/>
          <w:lang w:eastAsia="zh-CN"/>
        </w:rPr>
        <w:t xml:space="preserve">. </w:t>
      </w:r>
      <w:r w:rsidRPr="00EB0060">
        <w:rPr>
          <w:shd w:val="clear" w:color="auto" w:fill="FFFFFF"/>
          <w:lang w:eastAsia="zh-CN"/>
        </w:rPr>
        <w:t xml:space="preserve">The automatic speech </w:t>
      </w:r>
      <w:del w:id="84" w:author="Stenger, Bjorn | Bjorn | RIT" w:date="2020-04-20T22:31:00Z">
        <w:r w:rsidRPr="00EB0060" w:rsidDel="005079B4">
          <w:rPr>
            <w:shd w:val="clear" w:color="auto" w:fill="FFFFFF"/>
            <w:lang w:eastAsia="zh-CN"/>
          </w:rPr>
          <w:delText>recogition</w:delText>
        </w:r>
      </w:del>
      <w:ins w:id="85" w:author="Stenger, Bjorn | Bjorn | RIT" w:date="2020-04-20T22:31:00Z">
        <w:r w:rsidR="005079B4" w:rsidRPr="00EB0060">
          <w:rPr>
            <w:shd w:val="clear" w:color="auto" w:fill="FFFFFF"/>
            <w:lang w:eastAsia="zh-CN"/>
          </w:rPr>
          <w:t>recognition</w:t>
        </w:r>
      </w:ins>
      <w:r w:rsidRPr="00EB0060">
        <w:rPr>
          <w:shd w:val="clear" w:color="auto" w:fill="FFFFFF"/>
          <w:lang w:eastAsia="zh-CN"/>
        </w:rPr>
        <w:t xml:space="preserve"> in reverberant environments (ASpIRE) challenge. </w:t>
      </w:r>
      <w:r w:rsidRPr="00EB0060">
        <w:rPr>
          <w:i/>
          <w:iCs/>
          <w:lang w:eastAsia="zh-CN"/>
        </w:rPr>
        <w:t>2015 IEEE Workshop on Automatic Speech Recognition and Understanding (ASRU)</w:t>
      </w:r>
      <w:r w:rsidRPr="00EB0060">
        <w:rPr>
          <w:shd w:val="clear" w:color="auto" w:fill="FFFFFF"/>
          <w:lang w:eastAsia="zh-CN"/>
        </w:rPr>
        <w:t>. IEEE.</w:t>
      </w:r>
      <w:r w:rsidRPr="00D27BD2">
        <w:t xml:space="preserve"> </w:t>
      </w:r>
      <w:hyperlink r:id="rId29" w:history="1">
        <w:r w:rsidRPr="009B141F">
          <w:rPr>
            <w:rStyle w:val="Hyperlink"/>
            <w:shd w:val="clear" w:color="auto" w:fill="FFFFFF"/>
            <w:lang w:eastAsia="zh-CN"/>
          </w:rPr>
          <w:t>https://ieeexplore.ieee.org/abstract/document/7404843</w:t>
        </w:r>
      </w:hyperlink>
    </w:p>
    <w:p w14:paraId="208D64FC" w14:textId="77777777" w:rsidR="006666AA" w:rsidRPr="00B26D17" w:rsidRDefault="006666AA" w:rsidP="006666AA">
      <w:pPr>
        <w:pStyle w:val="References"/>
        <w:numPr>
          <w:ilvl w:val="0"/>
          <w:numId w:val="8"/>
        </w:numPr>
        <w:ind w:left="454" w:hanging="454"/>
        <w:rPr>
          <w:rStyle w:val="Hyperlink"/>
          <w:color w:val="auto"/>
          <w:lang w:eastAsia="zh-CN"/>
        </w:rPr>
      </w:pPr>
      <w:r w:rsidRPr="00D27BD2">
        <w:rPr>
          <w:shd w:val="clear" w:color="auto" w:fill="FFFFFF"/>
          <w:lang w:eastAsia="zh-CN"/>
        </w:rPr>
        <w:t xml:space="preserve">Ruud Hortensius, Felix Hekele, and Emily S. Cross. </w:t>
      </w:r>
      <w:r>
        <w:rPr>
          <w:shd w:val="clear" w:color="auto" w:fill="FFFFFF"/>
          <w:lang w:eastAsia="zh-CN"/>
        </w:rPr>
        <w:t xml:space="preserve">2018. </w:t>
      </w:r>
      <w:r w:rsidRPr="00D27BD2">
        <w:rPr>
          <w:shd w:val="clear" w:color="auto" w:fill="FFFFFF"/>
          <w:lang w:eastAsia="zh-CN"/>
        </w:rPr>
        <w:t>The perception of emotion in artificial agents. </w:t>
      </w:r>
      <w:r w:rsidRPr="00D27BD2">
        <w:rPr>
          <w:i/>
          <w:iCs/>
          <w:shd w:val="clear" w:color="auto" w:fill="FFFFFF"/>
          <w:lang w:eastAsia="zh-CN"/>
        </w:rPr>
        <w:t>IEEE Transactions on Cognitive and Developmental Systems</w:t>
      </w:r>
      <w:r w:rsidRPr="00D27BD2">
        <w:rPr>
          <w:shd w:val="clear" w:color="auto" w:fill="FFFFFF"/>
          <w:lang w:eastAsia="zh-CN"/>
        </w:rPr>
        <w:t> 10.4852-864.</w:t>
      </w:r>
      <w:r>
        <w:rPr>
          <w:shd w:val="clear" w:color="auto" w:fill="FFFFFF"/>
          <w:lang w:eastAsia="zh-CN"/>
        </w:rPr>
        <w:t xml:space="preserve">  </w:t>
      </w:r>
      <w:hyperlink r:id="rId30" w:history="1">
        <w:r w:rsidRPr="009B141F">
          <w:rPr>
            <w:rStyle w:val="Hyperlink"/>
          </w:rPr>
          <w:t>https://ieeexplore.ieee.org/abstract/document/8341761</w:t>
        </w:r>
      </w:hyperlink>
    </w:p>
    <w:p w14:paraId="275D0FE0" w14:textId="529DC87D" w:rsidR="008D2766" w:rsidRDefault="006666AA" w:rsidP="008D2766">
      <w:pPr>
        <w:pStyle w:val="References"/>
        <w:numPr>
          <w:ilvl w:val="0"/>
          <w:numId w:val="8"/>
        </w:numPr>
        <w:ind w:left="454" w:hanging="454"/>
        <w:rPr>
          <w:lang w:eastAsia="zh-CN"/>
        </w:rPr>
      </w:pPr>
      <w:proofErr w:type="spellStart"/>
      <w:r w:rsidRPr="00D10EB8">
        <w:rPr>
          <w:shd w:val="clear" w:color="auto" w:fill="FFFFFF"/>
        </w:rPr>
        <w:t>Ta</w:t>
      </w:r>
      <w:ins w:id="86" w:author="Stenger, Bjorn | Bjorn | RIT" w:date="2020-04-20T22:31:00Z">
        <w:r w:rsidR="005079B4">
          <w:rPr>
            <w:shd w:val="clear" w:color="auto" w:fill="FFFFFF"/>
          </w:rPr>
          <w:t>k</w:t>
        </w:r>
      </w:ins>
      <w:r w:rsidRPr="00D10EB8">
        <w:rPr>
          <w:shd w:val="clear" w:color="auto" w:fill="FFFFFF"/>
        </w:rPr>
        <w:t>a</w:t>
      </w:r>
      <w:del w:id="87" w:author="Stenger, Bjorn | Bjorn | RIT" w:date="2020-04-20T22:31:00Z">
        <w:r w:rsidRPr="00D10EB8" w:rsidDel="005079B4">
          <w:rPr>
            <w:shd w:val="clear" w:color="auto" w:fill="FFFFFF"/>
          </w:rPr>
          <w:delText>k</w:delText>
        </w:r>
      </w:del>
      <w:r w:rsidRPr="00D10EB8">
        <w:rPr>
          <w:shd w:val="clear" w:color="auto" w:fill="FFFFFF"/>
        </w:rPr>
        <w:t>aki</w:t>
      </w:r>
      <w:proofErr w:type="spellEnd"/>
      <w:r w:rsidRPr="00D10EB8">
        <w:rPr>
          <w:shd w:val="clear" w:color="auto" w:fill="FFFFFF"/>
        </w:rPr>
        <w:t xml:space="preserve"> </w:t>
      </w:r>
      <w:proofErr w:type="spellStart"/>
      <w:r w:rsidRPr="00D10EB8">
        <w:rPr>
          <w:shd w:val="clear" w:color="auto" w:fill="FFFFFF"/>
        </w:rPr>
        <w:t>Kuratate</w:t>
      </w:r>
      <w:proofErr w:type="spellEnd"/>
      <w:r w:rsidRPr="00D10EB8">
        <w:rPr>
          <w:shd w:val="clear" w:color="auto" w:fill="FFFFFF"/>
        </w:rPr>
        <w:t xml:space="preserve">, et al. 2011. “Mask-bot”: A life-size robot head using talking head animation for human-robot communication. </w:t>
      </w:r>
      <w:r w:rsidRPr="00D10EB8">
        <w:rPr>
          <w:i/>
          <w:iCs/>
        </w:rPr>
        <w:t>2011 11th IEEE-RAS International Conference on Humanoid Robots</w:t>
      </w:r>
      <w:r w:rsidRPr="00D10EB8">
        <w:rPr>
          <w:shd w:val="clear" w:color="auto" w:fill="FFFFFF"/>
        </w:rPr>
        <w:t>. IEEE.</w:t>
      </w:r>
      <w:r w:rsidR="008D2766">
        <w:t xml:space="preserve"> </w:t>
      </w:r>
      <w:hyperlink r:id="rId31" w:history="1">
        <w:r w:rsidR="008D2766" w:rsidRPr="001C3857">
          <w:rPr>
            <w:rStyle w:val="Hyperlink"/>
            <w:lang w:eastAsia="zh-CN"/>
          </w:rPr>
          <w:t>https://ieeexplore.ieee.org/abstract/document/6100842</w:t>
        </w:r>
      </w:hyperlink>
    </w:p>
    <w:p w14:paraId="08FF093B" w14:textId="77EC4C9B" w:rsidR="008D2766" w:rsidRDefault="006666AA" w:rsidP="008D2766">
      <w:pPr>
        <w:pStyle w:val="References"/>
        <w:numPr>
          <w:ilvl w:val="0"/>
          <w:numId w:val="8"/>
        </w:numPr>
        <w:ind w:left="454" w:hanging="454"/>
        <w:rPr>
          <w:lang w:eastAsia="zh-CN"/>
        </w:rPr>
      </w:pPr>
      <w:r w:rsidRPr="006666AA">
        <w:t xml:space="preserve">Mike's Robot Lab. Snow Business Solution Robot. Retrieved December 22, 2019 from  </w:t>
      </w:r>
      <w:hyperlink r:id="rId32" w:history="1">
        <w:r w:rsidRPr="008D2766">
          <w:rPr>
            <w:rStyle w:val="Hyperlink"/>
          </w:rPr>
          <w:t>https://mikes-robot-lab.myshopify.com/collections/frontpage/products/snow-business-solution-robot</w:t>
        </w:r>
        <w:r w:rsidRPr="008D2766">
          <w:rPr>
            <w:rStyle w:val="Hyperlink"/>
            <w:shd w:val="clear" w:color="auto" w:fill="FFFFFF"/>
            <w:lang w:eastAsia="zh-CN"/>
          </w:rPr>
          <w:t>.</w:t>
        </w:r>
      </w:hyperlink>
    </w:p>
    <w:p w14:paraId="3E9CD28D" w14:textId="64D1067E" w:rsidR="008D2766" w:rsidRDefault="006666AA" w:rsidP="00624F3B">
      <w:pPr>
        <w:pStyle w:val="References"/>
        <w:numPr>
          <w:ilvl w:val="0"/>
          <w:numId w:val="8"/>
        </w:numPr>
        <w:ind w:left="454" w:hanging="454"/>
        <w:rPr>
          <w:noProof/>
        </w:rPr>
      </w:pPr>
      <w:r w:rsidRPr="00994FFB">
        <w:rPr>
          <w:shd w:val="clear" w:color="auto" w:fill="FFFFFF"/>
        </w:rPr>
        <w:t>Mike's Robot Lab</w:t>
      </w:r>
      <w:r w:rsidRPr="00D10EB8">
        <w:rPr>
          <w:shd w:val="clear" w:color="auto" w:fill="FFFFFF"/>
        </w:rPr>
        <w:t xml:space="preserve">. Alice Business Solution Robot with 23.8 Inch Screen. </w:t>
      </w:r>
      <w:r>
        <w:t>Retrieved December 22, 2019 from</w:t>
      </w:r>
      <w:r w:rsidR="008D2766" w:rsidRPr="008D2766">
        <w:rPr>
          <w:shd w:val="clear" w:color="auto" w:fill="FFFFFF"/>
        </w:rPr>
        <w:t xml:space="preserve"> </w:t>
      </w:r>
      <w:r w:rsidR="008D2766">
        <w:rPr>
          <w:noProof/>
        </w:rPr>
        <w:t xml:space="preserve">                    </w:t>
      </w:r>
      <w:r w:rsidR="00624F3B">
        <w:rPr>
          <w:noProof/>
        </w:rPr>
        <w:t xml:space="preserve">                 </w:t>
      </w:r>
      <w:r w:rsidR="008D2766">
        <w:rPr>
          <w:noProof/>
        </w:rPr>
        <w:t xml:space="preserve"> </w:t>
      </w:r>
      <w:hyperlink r:id="rId33" w:history="1">
        <w:r w:rsidR="008D2766" w:rsidRPr="001C3857">
          <w:rPr>
            <w:rStyle w:val="Hyperlink"/>
            <w:noProof/>
          </w:rPr>
          <w:t>https://mikes-robot-lab.myshopify.com/collections/frontpage/products</w:t>
        </w:r>
        <w:r w:rsidR="008D2766" w:rsidRPr="001C3857">
          <w:rPr>
            <w:rStyle w:val="Hyperlink"/>
            <w:noProof/>
          </w:rPr>
          <w:t>/alice-business-solution-robot-with-23-8-inch-screen</w:t>
        </w:r>
      </w:hyperlink>
    </w:p>
    <w:p w14:paraId="260B1996" w14:textId="7610B5BC" w:rsidR="008D2766" w:rsidRPr="00E174B2" w:rsidRDefault="006666AA" w:rsidP="008D2766">
      <w:pPr>
        <w:pStyle w:val="References"/>
        <w:numPr>
          <w:ilvl w:val="0"/>
          <w:numId w:val="8"/>
        </w:numPr>
        <w:ind w:left="454" w:hanging="454"/>
        <w:rPr>
          <w:noProof/>
        </w:rPr>
      </w:pPr>
      <w:r w:rsidRPr="008D2766">
        <w:rPr>
          <w:shd w:val="clear" w:color="auto" w:fill="FFFFFF"/>
        </w:rPr>
        <w:t>Daniel Povey, Arnab</w:t>
      </w:r>
      <w:r w:rsidRPr="008D2766">
        <w:rPr>
          <w:shd w:val="clear" w:color="auto" w:fill="FFFFFF"/>
          <w:lang w:eastAsia="zh-CN"/>
        </w:rPr>
        <w:t xml:space="preserve"> Ghoshal, Gilles </w:t>
      </w:r>
      <w:proofErr w:type="spellStart"/>
      <w:r w:rsidRPr="008D2766">
        <w:rPr>
          <w:shd w:val="clear" w:color="auto" w:fill="FFFFFF"/>
          <w:lang w:eastAsia="zh-CN"/>
        </w:rPr>
        <w:t>Boulianne</w:t>
      </w:r>
      <w:proofErr w:type="spellEnd"/>
      <w:r w:rsidRPr="008D2766">
        <w:rPr>
          <w:shd w:val="clear" w:color="auto" w:fill="FFFFFF"/>
          <w:lang w:eastAsia="zh-CN"/>
        </w:rPr>
        <w:t xml:space="preserve">, Lukas </w:t>
      </w:r>
      <w:proofErr w:type="spellStart"/>
      <w:r w:rsidRPr="008D2766">
        <w:rPr>
          <w:shd w:val="clear" w:color="auto" w:fill="FFFFFF"/>
          <w:lang w:eastAsia="zh-CN"/>
        </w:rPr>
        <w:t>Burget</w:t>
      </w:r>
      <w:proofErr w:type="spellEnd"/>
      <w:r w:rsidRPr="008D2766">
        <w:rPr>
          <w:shd w:val="clear" w:color="auto" w:fill="FFFFFF"/>
          <w:lang w:eastAsia="zh-CN"/>
        </w:rPr>
        <w:t xml:space="preserve">, </w:t>
      </w:r>
      <w:proofErr w:type="spellStart"/>
      <w:r w:rsidRPr="008D2766">
        <w:rPr>
          <w:shd w:val="clear" w:color="auto" w:fill="FFFFFF"/>
          <w:lang w:eastAsia="zh-CN"/>
        </w:rPr>
        <w:t>Ondrej</w:t>
      </w:r>
      <w:proofErr w:type="spellEnd"/>
      <w:r w:rsidRPr="008D2766">
        <w:rPr>
          <w:shd w:val="clear" w:color="auto" w:fill="FFFFFF"/>
          <w:lang w:eastAsia="zh-CN"/>
        </w:rPr>
        <w:t xml:space="preserve"> </w:t>
      </w:r>
      <w:proofErr w:type="spellStart"/>
      <w:r w:rsidRPr="008D2766">
        <w:rPr>
          <w:shd w:val="clear" w:color="auto" w:fill="FFFFFF"/>
          <w:lang w:eastAsia="zh-CN"/>
        </w:rPr>
        <w:t>Glembek</w:t>
      </w:r>
      <w:proofErr w:type="spellEnd"/>
      <w:r w:rsidRPr="008D2766">
        <w:rPr>
          <w:shd w:val="clear" w:color="auto" w:fill="FFFFFF"/>
          <w:lang w:eastAsia="zh-CN"/>
        </w:rPr>
        <w:t xml:space="preserve">, Nagendra Goel, Mirko </w:t>
      </w:r>
      <w:proofErr w:type="spellStart"/>
      <w:r w:rsidRPr="008D2766">
        <w:rPr>
          <w:shd w:val="clear" w:color="auto" w:fill="FFFFFF"/>
          <w:lang w:eastAsia="zh-CN"/>
        </w:rPr>
        <w:t>Hannemann</w:t>
      </w:r>
      <w:proofErr w:type="spellEnd"/>
      <w:r w:rsidRPr="008D2766">
        <w:rPr>
          <w:shd w:val="clear" w:color="auto" w:fill="FFFFFF"/>
          <w:lang w:eastAsia="zh-CN"/>
        </w:rPr>
        <w:t xml:space="preserve"> et al. 2011. The Kaldi speech recognition toolkit. </w:t>
      </w:r>
      <w:r w:rsidRPr="008D2766">
        <w:rPr>
          <w:i/>
          <w:iCs/>
          <w:lang w:eastAsia="zh-CN"/>
        </w:rPr>
        <w:t>IEEE 2011 workshop on automatic speech recognition and understanding</w:t>
      </w:r>
      <w:r w:rsidRPr="008D2766">
        <w:rPr>
          <w:shd w:val="clear" w:color="auto" w:fill="FFFFFF"/>
          <w:lang w:eastAsia="zh-CN"/>
        </w:rPr>
        <w:t>. No. CONF. IEEE Signal Processing Society.</w:t>
      </w:r>
      <w:r w:rsidRPr="001D752B">
        <w:t xml:space="preserve"> </w:t>
      </w:r>
      <w:hyperlink r:id="rId34" w:history="1">
        <w:r w:rsidRPr="008D2766">
          <w:rPr>
            <w:rStyle w:val="Hyperlink"/>
            <w:shd w:val="clear" w:color="auto" w:fill="FFFFFF"/>
            <w:lang w:eastAsia="zh-CN"/>
          </w:rPr>
          <w:t>https://infoscience.epfl.ch/record/192584</w:t>
        </w:r>
      </w:hyperlink>
    </w:p>
    <w:p w14:paraId="39901BB8" w14:textId="750CF5A2" w:rsidR="006666AA" w:rsidRPr="00994FFB" w:rsidRDefault="006666AA" w:rsidP="006666AA">
      <w:pPr>
        <w:pStyle w:val="References"/>
        <w:numPr>
          <w:ilvl w:val="0"/>
          <w:numId w:val="8"/>
        </w:numPr>
        <w:ind w:left="454" w:hanging="454"/>
        <w:rPr>
          <w:shd w:val="clear" w:color="auto" w:fill="FFFFFF"/>
          <w:lang w:eastAsia="zh-CN"/>
        </w:rPr>
      </w:pPr>
      <w:r w:rsidRPr="00994FFB">
        <w:rPr>
          <w:shd w:val="clear" w:color="auto" w:fill="FFFFFF"/>
          <w:lang w:eastAsia="zh-CN"/>
        </w:rPr>
        <w:t xml:space="preserve">Quigley, Morgan, Ken Conley, Brian </w:t>
      </w:r>
      <w:proofErr w:type="spellStart"/>
      <w:r w:rsidRPr="00994FFB">
        <w:rPr>
          <w:shd w:val="clear" w:color="auto" w:fill="FFFFFF"/>
          <w:lang w:eastAsia="zh-CN"/>
        </w:rPr>
        <w:t>Gerkey</w:t>
      </w:r>
      <w:proofErr w:type="spellEnd"/>
      <w:r w:rsidRPr="00994FFB">
        <w:rPr>
          <w:shd w:val="clear" w:color="auto" w:fill="FFFFFF"/>
          <w:lang w:eastAsia="zh-CN"/>
        </w:rPr>
        <w:t xml:space="preserve">, Josh Faust, Tully Foote, Jeremy </w:t>
      </w:r>
      <w:proofErr w:type="spellStart"/>
      <w:r w:rsidRPr="00994FFB">
        <w:rPr>
          <w:shd w:val="clear" w:color="auto" w:fill="FFFFFF"/>
          <w:lang w:eastAsia="zh-CN"/>
        </w:rPr>
        <w:t>Leibs</w:t>
      </w:r>
      <w:proofErr w:type="spellEnd"/>
      <w:r w:rsidRPr="00994FFB">
        <w:rPr>
          <w:shd w:val="clear" w:color="auto" w:fill="FFFFFF"/>
          <w:lang w:eastAsia="zh-CN"/>
        </w:rPr>
        <w:t>, Rob Wheeler, and Andrew Y. Ng.</w:t>
      </w:r>
      <w:r>
        <w:rPr>
          <w:shd w:val="clear" w:color="auto" w:fill="FFFFFF"/>
          <w:lang w:eastAsia="zh-CN"/>
        </w:rPr>
        <w:t xml:space="preserve"> </w:t>
      </w:r>
      <w:r w:rsidRPr="00994FFB">
        <w:rPr>
          <w:shd w:val="clear" w:color="auto" w:fill="FFFFFF"/>
          <w:lang w:eastAsia="zh-CN"/>
        </w:rPr>
        <w:t>2009. ROS: an open-source Robot Operating System. </w:t>
      </w:r>
      <w:r w:rsidRPr="00994FFB">
        <w:rPr>
          <w:i/>
          <w:iCs/>
          <w:lang w:eastAsia="zh-CN"/>
        </w:rPr>
        <w:t>ICRA workshop on open source software</w:t>
      </w:r>
      <w:r w:rsidRPr="00994FFB">
        <w:rPr>
          <w:shd w:val="clear" w:color="auto" w:fill="FFFFFF"/>
          <w:lang w:eastAsia="zh-CN"/>
        </w:rPr>
        <w:t>. Vol. 3. No. 3.2.</w:t>
      </w:r>
      <w:r>
        <w:rPr>
          <w:noProof/>
        </w:rPr>
        <w:t xml:space="preserve"> </w:t>
      </w:r>
      <w:hyperlink r:id="rId35" w:history="1">
        <w:r w:rsidRPr="008D2766">
          <w:rPr>
            <w:rStyle w:val="Hyperlink"/>
            <w:noProof/>
          </w:rPr>
          <w:t>https://www.willowgarage.com/sites/default/files/icraoss09-ROS.pdf</w:t>
        </w:r>
      </w:hyperlink>
    </w:p>
    <w:p w14:paraId="0E89A2AF" w14:textId="2716DD2F" w:rsidR="007E5382" w:rsidRPr="001E302E" w:rsidRDefault="006666AA" w:rsidP="007E5382">
      <w:pPr>
        <w:pStyle w:val="References"/>
        <w:numPr>
          <w:ilvl w:val="0"/>
          <w:numId w:val="8"/>
        </w:numPr>
        <w:ind w:left="454" w:hanging="454"/>
        <w:rPr>
          <w:noProof/>
        </w:rPr>
      </w:pPr>
      <w:r w:rsidRPr="007E5382">
        <w:rPr>
          <w:shd w:val="clear" w:color="auto" w:fill="FFFFFF"/>
          <w:lang w:eastAsia="zh-CN"/>
        </w:rPr>
        <w:t xml:space="preserve">Francisco J. Rodriguez-Lera, Leandro Gomes, </w:t>
      </w:r>
      <w:proofErr w:type="spellStart"/>
      <w:r w:rsidRPr="007E5382">
        <w:rPr>
          <w:shd w:val="clear" w:color="auto" w:fill="FFFFFF"/>
          <w:lang w:eastAsia="zh-CN"/>
        </w:rPr>
        <w:t>Pouyan</w:t>
      </w:r>
      <w:proofErr w:type="spellEnd"/>
      <w:r w:rsidRPr="007E5382">
        <w:rPr>
          <w:shd w:val="clear" w:color="auto" w:fill="FFFFFF"/>
          <w:lang w:eastAsia="zh-CN"/>
        </w:rPr>
        <w:t xml:space="preserve"> </w:t>
      </w:r>
      <w:proofErr w:type="spellStart"/>
      <w:r w:rsidRPr="007E5382">
        <w:rPr>
          <w:shd w:val="clear" w:color="auto" w:fill="FFFFFF"/>
          <w:lang w:eastAsia="zh-CN"/>
        </w:rPr>
        <w:t>Ziafati</w:t>
      </w:r>
      <w:proofErr w:type="spellEnd"/>
      <w:r w:rsidRPr="007E5382">
        <w:rPr>
          <w:shd w:val="clear" w:color="auto" w:fill="FFFFFF"/>
          <w:lang w:eastAsia="zh-CN"/>
        </w:rPr>
        <w:t xml:space="preserve">, Aida </w:t>
      </w:r>
      <w:proofErr w:type="spellStart"/>
      <w:r w:rsidRPr="007E5382">
        <w:rPr>
          <w:shd w:val="clear" w:color="auto" w:fill="FFFFFF"/>
          <w:lang w:eastAsia="zh-CN"/>
        </w:rPr>
        <w:t>Nazarikhorram</w:t>
      </w:r>
      <w:proofErr w:type="spellEnd"/>
      <w:r w:rsidRPr="007E5382">
        <w:rPr>
          <w:shd w:val="clear" w:color="auto" w:fill="FFFFFF"/>
          <w:lang w:eastAsia="zh-CN"/>
        </w:rPr>
        <w:t xml:space="preserve">, Andrea </w:t>
      </w:r>
      <w:proofErr w:type="spellStart"/>
      <w:r w:rsidRPr="007E5382">
        <w:rPr>
          <w:shd w:val="clear" w:color="auto" w:fill="FFFFFF"/>
          <w:lang w:eastAsia="zh-CN"/>
        </w:rPr>
        <w:t>Stefanetti</w:t>
      </w:r>
      <w:proofErr w:type="spellEnd"/>
      <w:r w:rsidRPr="007E5382">
        <w:rPr>
          <w:shd w:val="clear" w:color="auto" w:fill="FFFFFF"/>
          <w:lang w:eastAsia="zh-CN"/>
        </w:rPr>
        <w:t>, and Anne-Marie Schuller</w:t>
      </w:r>
      <w:r w:rsidRPr="004C23EA">
        <w:rPr>
          <w:shd w:val="clear" w:color="auto" w:fill="FFFFFF"/>
          <w:lang w:eastAsia="zh-CN"/>
        </w:rPr>
        <w:t>.</w:t>
      </w:r>
      <w:r w:rsidRPr="007E5382">
        <w:rPr>
          <w:shd w:val="clear" w:color="auto" w:fill="FFFFFF"/>
          <w:lang w:eastAsia="zh-CN"/>
        </w:rPr>
        <w:t xml:space="preserve"> 2018.</w:t>
      </w:r>
      <w:r w:rsidRPr="007E5382">
        <w:rPr>
          <w:shd w:val="clear" w:color="auto" w:fill="FFFFFF"/>
        </w:rPr>
        <w:t xml:space="preserve"> Emotional robots for coaching: Motivating physical rehabilitation using emotional robots.</w:t>
      </w:r>
      <w:r w:rsidRPr="007E5382">
        <w:rPr>
          <w:rStyle w:val="apple-converted-space"/>
          <w:rFonts w:ascii="Arial" w:hAnsi="Arial" w:cs="Arial"/>
          <w:color w:val="222222"/>
          <w:sz w:val="20"/>
          <w:shd w:val="clear" w:color="auto" w:fill="FFFFFF"/>
        </w:rPr>
        <w:t> </w:t>
      </w:r>
      <w:r w:rsidRPr="007E5382">
        <w:rPr>
          <w:i/>
          <w:iCs/>
        </w:rPr>
        <w:t>Proc. Personal Robots for Exercising and Coaching (PREC)</w:t>
      </w:r>
      <w:r w:rsidRPr="007E5382">
        <w:rPr>
          <w:rStyle w:val="apple-converted-space"/>
          <w:rFonts w:ascii="Arial" w:hAnsi="Arial" w:cs="Arial"/>
          <w:color w:val="222222"/>
          <w:sz w:val="20"/>
          <w:shd w:val="clear" w:color="auto" w:fill="FFFFFF"/>
        </w:rPr>
        <w:t>:</w:t>
      </w:r>
      <w:r w:rsidRPr="007E5382">
        <w:rPr>
          <w:shd w:val="clear" w:color="auto" w:fill="FFFFFF"/>
        </w:rPr>
        <w:t xml:space="preserve"> 1-7.</w:t>
      </w:r>
      <w:r w:rsidR="007E5382">
        <w:rPr>
          <w:noProof/>
        </w:rPr>
        <w:t xml:space="preserve">                      </w:t>
      </w:r>
    </w:p>
    <w:p w14:paraId="322F2E8D" w14:textId="77777777" w:rsidR="006666AA" w:rsidRPr="00711A36" w:rsidRDefault="006666AA" w:rsidP="006666AA">
      <w:pPr>
        <w:pStyle w:val="References"/>
        <w:numPr>
          <w:ilvl w:val="0"/>
          <w:numId w:val="8"/>
        </w:numPr>
        <w:ind w:left="454" w:hanging="454"/>
        <w:rPr>
          <w:noProof/>
        </w:rPr>
      </w:pPr>
      <w:r w:rsidRPr="003F53BC">
        <w:rPr>
          <w:iCs/>
          <w:shd w:val="clear" w:color="auto" w:fill="FFFFFF"/>
          <w:lang w:eastAsia="zh-CN"/>
        </w:rPr>
        <w:t>Robots4Autism</w:t>
      </w:r>
      <w:r w:rsidRPr="003F53BC">
        <w:rPr>
          <w:rFonts w:ascii="PMingLiU" w:eastAsia="PMingLiU" w:hAnsi="PMingLiU" w:cs="PMingLiU"/>
          <w:shd w:val="clear" w:color="auto" w:fill="FFFFFF"/>
          <w:lang w:eastAsia="zh-TW"/>
        </w:rPr>
        <w:t xml:space="preserve">. </w:t>
      </w:r>
      <w:r w:rsidRPr="003F53BC">
        <w:rPr>
          <w:shd w:val="clear" w:color="auto" w:fill="FFFFFF"/>
          <w:lang w:eastAsia="zh-CN"/>
        </w:rPr>
        <w:t xml:space="preserve">Meet </w:t>
      </w:r>
      <w:proofErr w:type="gramStart"/>
      <w:r w:rsidRPr="003F53BC">
        <w:rPr>
          <w:shd w:val="clear" w:color="auto" w:fill="FFFFFF"/>
          <w:lang w:eastAsia="zh-CN"/>
        </w:rPr>
        <w:t>Milo!.</w:t>
      </w:r>
      <w:proofErr w:type="gramEnd"/>
      <w:r w:rsidRPr="003F53BC">
        <w:rPr>
          <w:shd w:val="clear" w:color="auto" w:fill="FFFFFF"/>
          <w:lang w:eastAsia="zh-CN"/>
        </w:rPr>
        <w:t xml:space="preserve"> </w:t>
      </w:r>
      <w:r>
        <w:t xml:space="preserve">Retrieved December 22, 2019 from      </w:t>
      </w:r>
      <w:hyperlink r:id="rId36" w:history="1">
        <w:r w:rsidRPr="00D06500">
          <w:rPr>
            <w:rStyle w:val="Hyperlink"/>
            <w:shd w:val="clear" w:color="auto" w:fill="FFFFFF"/>
          </w:rPr>
          <w:t>https://robots4autism.com/milo/</w:t>
        </w:r>
      </w:hyperlink>
      <w:r w:rsidRPr="003F53BC">
        <w:rPr>
          <w:shd w:val="clear" w:color="auto" w:fill="FFFFFF"/>
          <w:lang w:eastAsia="zh-CN"/>
        </w:rPr>
        <w:t>.</w:t>
      </w:r>
    </w:p>
    <w:p w14:paraId="5719AB71" w14:textId="77777777" w:rsidR="006666AA" w:rsidRPr="00994FFB" w:rsidRDefault="006666AA" w:rsidP="006666AA">
      <w:pPr>
        <w:pStyle w:val="References"/>
        <w:numPr>
          <w:ilvl w:val="0"/>
          <w:numId w:val="8"/>
        </w:numPr>
        <w:ind w:left="454" w:hanging="454"/>
        <w:rPr>
          <w:shd w:val="clear" w:color="auto" w:fill="FFFFFF"/>
          <w:lang w:eastAsia="zh-CN"/>
        </w:rPr>
      </w:pPr>
      <w:r w:rsidRPr="00994FFB">
        <w:rPr>
          <w:shd w:val="clear" w:color="auto" w:fill="FFFFFF"/>
          <w:lang w:eastAsia="zh-CN"/>
        </w:rPr>
        <w:t xml:space="preserve">Reid Simmons, Dani Goldberg, Adam Goode, Michael </w:t>
      </w:r>
      <w:proofErr w:type="spellStart"/>
      <w:r w:rsidRPr="00994FFB">
        <w:rPr>
          <w:shd w:val="clear" w:color="auto" w:fill="FFFFFF"/>
          <w:lang w:eastAsia="zh-CN"/>
        </w:rPr>
        <w:t>Montemerlo</w:t>
      </w:r>
      <w:proofErr w:type="spellEnd"/>
      <w:r w:rsidRPr="00994FFB">
        <w:rPr>
          <w:shd w:val="clear" w:color="auto" w:fill="FFFFFF"/>
          <w:lang w:eastAsia="zh-CN"/>
        </w:rPr>
        <w:t xml:space="preserve">, Nicholas Roy, Alan C. Schultz, Myriam Abramson, Ian </w:t>
      </w:r>
      <w:proofErr w:type="spellStart"/>
      <w:r w:rsidRPr="00994FFB">
        <w:rPr>
          <w:shd w:val="clear" w:color="auto" w:fill="FFFFFF"/>
          <w:lang w:eastAsia="zh-CN"/>
        </w:rPr>
        <w:t>Horswill</w:t>
      </w:r>
      <w:proofErr w:type="spellEnd"/>
      <w:r w:rsidRPr="00994FFB">
        <w:rPr>
          <w:shd w:val="clear" w:color="auto" w:fill="FFFFFF"/>
          <w:lang w:eastAsia="zh-CN"/>
        </w:rPr>
        <w:t xml:space="preserve">, David </w:t>
      </w:r>
      <w:proofErr w:type="spellStart"/>
      <w:r w:rsidRPr="00994FFB">
        <w:rPr>
          <w:shd w:val="clear" w:color="auto" w:fill="FFFFFF"/>
          <w:lang w:eastAsia="zh-CN"/>
        </w:rPr>
        <w:t>Kortenkamp</w:t>
      </w:r>
      <w:proofErr w:type="spellEnd"/>
      <w:r w:rsidRPr="00994FFB">
        <w:rPr>
          <w:shd w:val="clear" w:color="auto" w:fill="FFFFFF"/>
          <w:lang w:eastAsia="zh-CN"/>
        </w:rPr>
        <w:t>, and Bruce Maxwell.</w:t>
      </w:r>
      <w:r>
        <w:rPr>
          <w:shd w:val="clear" w:color="auto" w:fill="FFFFFF"/>
          <w:lang w:eastAsia="zh-CN"/>
        </w:rPr>
        <w:t xml:space="preserve"> </w:t>
      </w:r>
      <w:r w:rsidRPr="00994FFB">
        <w:rPr>
          <w:shd w:val="clear" w:color="auto" w:fill="FFFFFF"/>
        </w:rPr>
        <w:t xml:space="preserve">2003. </w:t>
      </w:r>
      <w:r w:rsidRPr="00994FFB">
        <w:rPr>
          <w:i/>
        </w:rPr>
        <w:t>Grace: An autonomous robot for the AAAI robot challenge</w:t>
      </w:r>
      <w:r w:rsidRPr="00994FFB">
        <w:rPr>
          <w:shd w:val="clear" w:color="auto" w:fill="FFFFFF"/>
        </w:rPr>
        <w:t>. CARNEGIE-MELLON UNIV, PITTSBURGH, PA.</w:t>
      </w:r>
      <w:r>
        <w:t xml:space="preserve">   </w:t>
      </w:r>
    </w:p>
    <w:p w14:paraId="0ED2EE30" w14:textId="20880F8C" w:rsidR="006666AA" w:rsidRDefault="006666AA" w:rsidP="006666AA">
      <w:pPr>
        <w:pStyle w:val="References"/>
        <w:numPr>
          <w:ilvl w:val="0"/>
          <w:numId w:val="8"/>
        </w:numPr>
        <w:ind w:left="454" w:hanging="454"/>
        <w:rPr>
          <w:noProof/>
        </w:rPr>
      </w:pPr>
      <w:r w:rsidRPr="001150EF">
        <w:rPr>
          <w:noProof/>
        </w:rPr>
        <w:t>Vasant</w:t>
      </w:r>
      <w:r w:rsidRPr="008302EA">
        <w:t xml:space="preserve"> </w:t>
      </w:r>
      <w:r w:rsidRPr="008302EA">
        <w:fldChar w:fldCharType="begin" w:fldLock="1"/>
      </w:r>
      <w:r>
        <w:instrText xml:space="preserve">ADDIN Mendeley Bibliography CSL_BIBLIOGRAPHY </w:instrText>
      </w:r>
      <w:r w:rsidRPr="008302EA">
        <w:fldChar w:fldCharType="separate"/>
      </w:r>
      <w:r w:rsidRPr="001150EF">
        <w:rPr>
          <w:noProof/>
        </w:rPr>
        <w:t>Srinivasan , and Leila Takayama. 2016</w:t>
      </w:r>
      <w:r>
        <w:rPr>
          <w:noProof/>
        </w:rPr>
        <w:t xml:space="preserve">. </w:t>
      </w:r>
      <w:r w:rsidRPr="001150EF">
        <w:rPr>
          <w:noProof/>
        </w:rPr>
        <w:t xml:space="preserve">Help Me Please: Robot Politeness Strategies for Soliciting Help from People. </w:t>
      </w:r>
      <w:r w:rsidRPr="001150EF">
        <w:rPr>
          <w:i/>
          <w:iCs/>
          <w:noProof/>
        </w:rPr>
        <w:t>Conference on Human Factors in Computing Systems - Proceedings</w:t>
      </w:r>
      <w:r w:rsidRPr="001150EF">
        <w:rPr>
          <w:noProof/>
        </w:rPr>
        <w:t>, pp. 4945–55</w:t>
      </w:r>
      <w:r>
        <w:rPr>
          <w:noProof/>
        </w:rPr>
        <w:t>.</w:t>
      </w:r>
      <w:r>
        <w:rPr>
          <w:noProof/>
        </w:rPr>
        <w:br/>
      </w:r>
      <w:r w:rsidRPr="008302EA">
        <w:fldChar w:fldCharType="end"/>
      </w:r>
      <w:hyperlink r:id="rId37" w:history="1">
        <w:r w:rsidR="008D2766" w:rsidRPr="001C3857">
          <w:rPr>
            <w:rStyle w:val="Hyperlink"/>
          </w:rPr>
          <w:t>https://dl.acm.org/citation.cfm?id=2858217</w:t>
        </w:r>
      </w:hyperlink>
    </w:p>
    <w:p w14:paraId="3F270102" w14:textId="77777777" w:rsidR="008D2766" w:rsidRPr="001F4C86" w:rsidDel="005079B4" w:rsidRDefault="008D2766" w:rsidP="008D2766">
      <w:pPr>
        <w:pStyle w:val="References"/>
        <w:numPr>
          <w:ilvl w:val="0"/>
          <w:numId w:val="0"/>
        </w:numPr>
        <w:ind w:left="454"/>
        <w:rPr>
          <w:del w:id="88" w:author="Stenger, Bjorn | Bjorn | RIT" w:date="2020-04-20T22:26:00Z"/>
          <w:noProof/>
        </w:rPr>
      </w:pPr>
    </w:p>
    <w:p w14:paraId="4D085CA3" w14:textId="77777777" w:rsidR="006666AA" w:rsidRPr="001F4C86" w:rsidDel="005079B4" w:rsidRDefault="006666AA" w:rsidP="006666AA">
      <w:pPr>
        <w:pStyle w:val="References"/>
        <w:numPr>
          <w:ilvl w:val="0"/>
          <w:numId w:val="0"/>
        </w:numPr>
        <w:ind w:left="454"/>
        <w:rPr>
          <w:del w:id="89" w:author="Stenger, Bjorn | Bjorn | RIT" w:date="2020-04-20T22:26:00Z"/>
        </w:rPr>
      </w:pPr>
    </w:p>
    <w:bookmarkEnd w:id="83"/>
    <w:p w14:paraId="5C4E086D" w14:textId="5E2552DB" w:rsidR="008677B2" w:rsidRDefault="008677B2" w:rsidP="00953D1E">
      <w:pPr>
        <w:pStyle w:val="References"/>
        <w:numPr>
          <w:ilvl w:val="0"/>
          <w:numId w:val="0"/>
        </w:numPr>
      </w:pPr>
    </w:p>
    <w:sectPr w:rsidR="008677B2" w:rsidSect="00A722B0">
      <w:headerReference w:type="default" r:id="rId38"/>
      <w:type w:val="continuous"/>
      <w:pgSz w:w="15840" w:h="12240" w:orient="landscape" w:code="1"/>
      <w:pgMar w:top="2330" w:right="1530" w:bottom="1170" w:left="3960" w:header="994"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40E18D" w14:textId="77777777" w:rsidR="009D724B" w:rsidRDefault="009D724B">
      <w:pPr>
        <w:spacing w:after="0" w:line="240" w:lineRule="auto"/>
      </w:pPr>
      <w:r>
        <w:separator/>
      </w:r>
    </w:p>
  </w:endnote>
  <w:endnote w:type="continuationSeparator" w:id="0">
    <w:p w14:paraId="5E1E33CF" w14:textId="77777777" w:rsidR="009D724B" w:rsidRDefault="009D724B">
      <w:pPr>
        <w:spacing w:after="0" w:line="240" w:lineRule="auto"/>
      </w:pPr>
      <w:r>
        <w:continuationSeparator/>
      </w:r>
    </w:p>
  </w:endnote>
  <w:endnote w:type="continuationNotice" w:id="1">
    <w:p w14:paraId="3B755F4E" w14:textId="77777777" w:rsidR="009D724B" w:rsidRDefault="009D72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Geneva">
    <w:panose1 w:val="020B0503030404040204"/>
    <w:charset w:val="00"/>
    <w:family w:val="swiss"/>
    <w:pitch w:val="variable"/>
    <w:sig w:usb0="E00002FF" w:usb1="5200205F" w:usb2="00A0C000" w:usb3="00000000" w:csb0="0000019F" w:csb1="00000000"/>
  </w:font>
  <w:font w:name="Linux Libertine">
    <w:panose1 w:val="020B0604020202020204"/>
    <w:charset w:val="00"/>
    <w:family w:val="auto"/>
    <w:pitch w:val="variable"/>
    <w:sig w:usb0="E0000AFF"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BFED84" w14:textId="77777777" w:rsidR="009D724B" w:rsidRDefault="009D724B">
      <w:pPr>
        <w:spacing w:after="0" w:line="240" w:lineRule="auto"/>
      </w:pPr>
      <w:r>
        <w:separator/>
      </w:r>
    </w:p>
  </w:footnote>
  <w:footnote w:type="continuationSeparator" w:id="0">
    <w:p w14:paraId="17972B80" w14:textId="77777777" w:rsidR="009D724B" w:rsidRDefault="009D724B">
      <w:pPr>
        <w:spacing w:after="0" w:line="240" w:lineRule="auto"/>
      </w:pPr>
      <w:r>
        <w:continuationSeparator/>
      </w:r>
    </w:p>
  </w:footnote>
  <w:footnote w:type="continuationNotice" w:id="1">
    <w:p w14:paraId="69546931" w14:textId="77777777" w:rsidR="009D724B" w:rsidRDefault="009D72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54752" w14:textId="77777777" w:rsidR="00BE35B6" w:rsidRDefault="00BE35B6">
    <w:pPr>
      <w:tabs>
        <w:tab w:val="right" w:pos="10080"/>
      </w:tabs>
      <w:rPr>
        <w:rStyle w:val="PageNumbe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B6D64" w14:textId="77777777" w:rsidR="00BE35B6" w:rsidRDefault="00BE35B6">
    <w:pPr>
      <w:pStyle w:val="Header"/>
      <w:tabs>
        <w:tab w:val="clear" w:pos="10080"/>
        <w:tab w:val="right" w:pos="10170"/>
      </w:tabs>
      <w:ind w:left="0"/>
    </w:pPr>
    <w:r>
      <w:rPr>
        <w:rStyle w:val="PageNumbe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E35B0" w14:textId="77777777" w:rsidR="00BE35B6" w:rsidRDefault="00BE35B6">
    <w:pPr>
      <w:pStyle w:val="Header"/>
      <w:tabs>
        <w:tab w:val="clear" w:pos="10080"/>
        <w:tab w:val="right" w:pos="10170"/>
      </w:tabs>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8CA4C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E"/>
    <w:multiLevelType w:val="singleLevel"/>
    <w:tmpl w:val="2050E05C"/>
    <w:lvl w:ilvl="0">
      <w:numFmt w:val="decimal"/>
      <w:lvlText w:val="*"/>
      <w:lvlJc w:val="left"/>
    </w:lvl>
  </w:abstractNum>
  <w:abstractNum w:abstractNumId="2" w15:restartNumberingAfterBreak="0">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14B73D8"/>
    <w:multiLevelType w:val="multilevel"/>
    <w:tmpl w:val="7320ECCA"/>
    <w:lvl w:ilvl="0">
      <w:start w:val="1"/>
      <w:numFmt w:val="decimal"/>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32E56C0"/>
    <w:multiLevelType w:val="multilevel"/>
    <w:tmpl w:val="A8D0D7D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9FB1810"/>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6" w15:restartNumberingAfterBreak="0">
    <w:nsid w:val="3F4B528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7" w15:restartNumberingAfterBreak="0">
    <w:nsid w:val="3F8F0C7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8" w15:restartNumberingAfterBreak="0">
    <w:nsid w:val="4B8910A2"/>
    <w:multiLevelType w:val="singleLevel"/>
    <w:tmpl w:val="7506EBBA"/>
    <w:lvl w:ilvl="0">
      <w:start w:val="9"/>
      <w:numFmt w:val="decimal"/>
      <w:lvlText w:val="%1"/>
      <w:lvlJc w:val="left"/>
      <w:pPr>
        <w:tabs>
          <w:tab w:val="num" w:pos="2160"/>
        </w:tabs>
        <w:ind w:left="2160" w:hanging="360"/>
      </w:pPr>
      <w:rPr>
        <w:rFonts w:hint="default"/>
      </w:rPr>
    </w:lvl>
  </w:abstractNum>
  <w:abstractNum w:abstractNumId="9" w15:restartNumberingAfterBreak="0">
    <w:nsid w:val="506F01BC"/>
    <w:multiLevelType w:val="multilevel"/>
    <w:tmpl w:val="B7409380"/>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12" w15:restartNumberingAfterBreak="0">
    <w:nsid w:val="5BB151A4"/>
    <w:multiLevelType w:val="multilevel"/>
    <w:tmpl w:val="7320ECCA"/>
    <w:lvl w:ilvl="0">
      <w:start w:val="1"/>
      <w:numFmt w:val="decimal"/>
      <w:pStyle w:val="References"/>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F1D6A21"/>
    <w:multiLevelType w:val="singleLevel"/>
    <w:tmpl w:val="7DC2F074"/>
    <w:lvl w:ilvl="0">
      <w:start w:val="1"/>
      <w:numFmt w:val="decimal"/>
      <w:lvlText w:val="[%1]"/>
      <w:lvlJc w:val="left"/>
      <w:pPr>
        <w:tabs>
          <w:tab w:val="num" w:pos="360"/>
        </w:tabs>
        <w:ind w:left="360" w:hanging="360"/>
      </w:pPr>
      <w:rPr>
        <w:rFonts w:ascii="Times New Roman" w:hAnsi="Times New Roman" w:hint="default"/>
        <w:sz w:val="20"/>
      </w:rPr>
    </w:lvl>
  </w:abstractNum>
  <w:abstractNum w:abstractNumId="14" w15:restartNumberingAfterBreak="0">
    <w:nsid w:val="74287013"/>
    <w:multiLevelType w:val="hybridMultilevel"/>
    <w:tmpl w:val="EFA08920"/>
    <w:lvl w:ilvl="0" w:tplc="2D72B7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D66BB8"/>
    <w:multiLevelType w:val="singleLevel"/>
    <w:tmpl w:val="D214CD6E"/>
    <w:lvl w:ilvl="0">
      <w:start w:val="1"/>
      <w:numFmt w:val="decimal"/>
      <w:pStyle w:val="Numberedlist"/>
      <w:lvlText w:val="%1."/>
      <w:lvlJc w:val="left"/>
      <w:pPr>
        <w:tabs>
          <w:tab w:val="num" w:pos="360"/>
        </w:tabs>
        <w:ind w:left="360" w:hanging="360"/>
      </w:pPr>
    </w:lvl>
  </w:abstractNum>
  <w:abstractNum w:abstractNumId="16" w15:restartNumberingAfterBreak="0">
    <w:nsid w:val="7611432E"/>
    <w:multiLevelType w:val="hybridMultilevel"/>
    <w:tmpl w:val="1C30DD6E"/>
    <w:lvl w:ilvl="0" w:tplc="85E087C2">
      <w:start w:val="1"/>
      <w:numFmt w:val="bullet"/>
      <w:lvlText w:val=""/>
      <w:lvlJc w:val="left"/>
      <w:pPr>
        <w:tabs>
          <w:tab w:val="num" w:pos="2880"/>
        </w:tabs>
        <w:ind w:left="2880" w:hanging="360"/>
      </w:pPr>
      <w:rPr>
        <w:rFonts w:ascii="Symbol" w:hAnsi="Symbol" w:hint="default"/>
      </w:rPr>
    </w:lvl>
    <w:lvl w:ilvl="1" w:tplc="8E4EB33E" w:tentative="1">
      <w:start w:val="1"/>
      <w:numFmt w:val="bullet"/>
      <w:lvlText w:val="o"/>
      <w:lvlJc w:val="left"/>
      <w:pPr>
        <w:tabs>
          <w:tab w:val="num" w:pos="3600"/>
        </w:tabs>
        <w:ind w:left="3600" w:hanging="360"/>
      </w:pPr>
      <w:rPr>
        <w:rFonts w:ascii="Courier New" w:hAnsi="Courier New" w:hint="default"/>
      </w:rPr>
    </w:lvl>
    <w:lvl w:ilvl="2" w:tplc="E38AA330" w:tentative="1">
      <w:start w:val="1"/>
      <w:numFmt w:val="bullet"/>
      <w:lvlText w:val=""/>
      <w:lvlJc w:val="left"/>
      <w:pPr>
        <w:tabs>
          <w:tab w:val="num" w:pos="4320"/>
        </w:tabs>
        <w:ind w:left="4320" w:hanging="360"/>
      </w:pPr>
      <w:rPr>
        <w:rFonts w:ascii="Wingdings" w:hAnsi="Wingdings" w:hint="default"/>
      </w:rPr>
    </w:lvl>
    <w:lvl w:ilvl="3" w:tplc="143EEEB2" w:tentative="1">
      <w:start w:val="1"/>
      <w:numFmt w:val="bullet"/>
      <w:lvlText w:val=""/>
      <w:lvlJc w:val="left"/>
      <w:pPr>
        <w:tabs>
          <w:tab w:val="num" w:pos="5040"/>
        </w:tabs>
        <w:ind w:left="5040" w:hanging="360"/>
      </w:pPr>
      <w:rPr>
        <w:rFonts w:ascii="Symbol" w:hAnsi="Symbol" w:hint="default"/>
      </w:rPr>
    </w:lvl>
    <w:lvl w:ilvl="4" w:tplc="BE1A6C38" w:tentative="1">
      <w:start w:val="1"/>
      <w:numFmt w:val="bullet"/>
      <w:lvlText w:val="o"/>
      <w:lvlJc w:val="left"/>
      <w:pPr>
        <w:tabs>
          <w:tab w:val="num" w:pos="5760"/>
        </w:tabs>
        <w:ind w:left="5760" w:hanging="360"/>
      </w:pPr>
      <w:rPr>
        <w:rFonts w:ascii="Courier New" w:hAnsi="Courier New" w:hint="default"/>
      </w:rPr>
    </w:lvl>
    <w:lvl w:ilvl="5" w:tplc="3A067F90" w:tentative="1">
      <w:start w:val="1"/>
      <w:numFmt w:val="bullet"/>
      <w:lvlText w:val=""/>
      <w:lvlJc w:val="left"/>
      <w:pPr>
        <w:tabs>
          <w:tab w:val="num" w:pos="6480"/>
        </w:tabs>
        <w:ind w:left="6480" w:hanging="360"/>
      </w:pPr>
      <w:rPr>
        <w:rFonts w:ascii="Wingdings" w:hAnsi="Wingdings" w:hint="default"/>
      </w:rPr>
    </w:lvl>
    <w:lvl w:ilvl="6" w:tplc="1D3612BC" w:tentative="1">
      <w:start w:val="1"/>
      <w:numFmt w:val="bullet"/>
      <w:lvlText w:val=""/>
      <w:lvlJc w:val="left"/>
      <w:pPr>
        <w:tabs>
          <w:tab w:val="num" w:pos="7200"/>
        </w:tabs>
        <w:ind w:left="7200" w:hanging="360"/>
      </w:pPr>
      <w:rPr>
        <w:rFonts w:ascii="Symbol" w:hAnsi="Symbol" w:hint="default"/>
      </w:rPr>
    </w:lvl>
    <w:lvl w:ilvl="7" w:tplc="25D0F71E" w:tentative="1">
      <w:start w:val="1"/>
      <w:numFmt w:val="bullet"/>
      <w:lvlText w:val="o"/>
      <w:lvlJc w:val="left"/>
      <w:pPr>
        <w:tabs>
          <w:tab w:val="num" w:pos="7920"/>
        </w:tabs>
        <w:ind w:left="7920" w:hanging="360"/>
      </w:pPr>
      <w:rPr>
        <w:rFonts w:ascii="Courier New" w:hAnsi="Courier New" w:hint="default"/>
      </w:rPr>
    </w:lvl>
    <w:lvl w:ilvl="8" w:tplc="D5E20158" w:tentative="1">
      <w:start w:val="1"/>
      <w:numFmt w:val="bullet"/>
      <w:lvlText w:val=""/>
      <w:lvlJc w:val="left"/>
      <w:pPr>
        <w:tabs>
          <w:tab w:val="num" w:pos="8640"/>
        </w:tabs>
        <w:ind w:left="8640" w:hanging="360"/>
      </w:pPr>
      <w:rPr>
        <w:rFonts w:ascii="Wingdings" w:hAnsi="Wingdings" w:hint="default"/>
      </w:rPr>
    </w:lvl>
  </w:abstractNum>
  <w:abstractNum w:abstractNumId="17" w15:restartNumberingAfterBreak="0">
    <w:nsid w:val="7AA90541"/>
    <w:multiLevelType w:val="hybridMultilevel"/>
    <w:tmpl w:val="5F883B94"/>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15:restartNumberingAfterBreak="0">
    <w:nsid w:val="7EBF4952"/>
    <w:multiLevelType w:val="hybridMultilevel"/>
    <w:tmpl w:val="15D2761A"/>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9"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8"/>
  </w:num>
  <w:num w:numId="2">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19"/>
  </w:num>
  <w:num w:numId="4">
    <w:abstractNumId w:val="6"/>
  </w:num>
  <w:num w:numId="5">
    <w:abstractNumId w:val="7"/>
  </w:num>
  <w:num w:numId="6">
    <w:abstractNumId w:val="16"/>
  </w:num>
  <w:num w:numId="7">
    <w:abstractNumId w:val="13"/>
  </w:num>
  <w:num w:numId="8">
    <w:abstractNumId w:val="12"/>
  </w:num>
  <w:num w:numId="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0">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2">
    <w:abstractNumId w:val="15"/>
  </w:num>
  <w:num w:numId="13">
    <w:abstractNumId w:val="15"/>
  </w:num>
  <w:num w:numId="14">
    <w:abstractNumId w:val="15"/>
    <w:lvlOverride w:ilvl="0">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12"/>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18"/>
  </w:num>
  <w:num w:numId="22">
    <w:abstractNumId w:val="19"/>
  </w:num>
  <w:num w:numId="23">
    <w:abstractNumId w:val="15"/>
  </w:num>
  <w:num w:numId="24">
    <w:abstractNumId w:val="12"/>
  </w:num>
  <w:num w:numId="25">
    <w:abstractNumId w:val="2"/>
  </w:num>
  <w:num w:numId="26">
    <w:abstractNumId w:val="10"/>
  </w:num>
  <w:num w:numId="27">
    <w:abstractNumId w:val="0"/>
  </w:num>
  <w:num w:numId="28">
    <w:abstractNumId w:val="19"/>
  </w:num>
  <w:num w:numId="29">
    <w:abstractNumId w:val="19"/>
    <w:lvlOverride w:ilvl="0">
      <w:startOverride w:val="1"/>
    </w:lvlOverride>
  </w:num>
  <w:num w:numId="30">
    <w:abstractNumId w:val="5"/>
  </w:num>
  <w:num w:numId="31">
    <w:abstractNumId w:val="4"/>
  </w:num>
  <w:num w:numId="32">
    <w:abstractNumId w:val="17"/>
  </w:num>
  <w:num w:numId="33">
    <w:abstractNumId w:val="9"/>
  </w:num>
  <w:num w:numId="34">
    <w:abstractNumId w:val="19"/>
  </w:num>
  <w:num w:numId="35">
    <w:abstractNumId w:val="19"/>
  </w:num>
  <w:num w:numId="36">
    <w:abstractNumId w:val="19"/>
  </w:num>
  <w:num w:numId="37">
    <w:abstractNumId w:val="19"/>
  </w:num>
  <w:num w:numId="38">
    <w:abstractNumId w:val="15"/>
  </w:num>
  <w:num w:numId="39">
    <w:abstractNumId w:val="14"/>
  </w:num>
  <w:num w:numId="40">
    <w:abstractNumId w:val="15"/>
  </w:num>
  <w:num w:numId="41">
    <w:abstractNumId w:val="12"/>
  </w:num>
  <w:num w:numId="42">
    <w:abstractNumId w:val="12"/>
  </w:num>
  <w:num w:numId="43">
    <w:abstractNumId w:val="12"/>
  </w:num>
  <w:num w:numId="44">
    <w:abstractNumId w:val="12"/>
  </w:num>
  <w:num w:numId="4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u, Yuhui">
    <w15:presenceInfo w15:providerId="AD" w15:userId="S::yuhui.you@rakuten.com::8c568a67-e095-48e0-bb2d-c9a2b952eb60"/>
  </w15:person>
  <w15:person w15:author="Stenger, Bjorn | Bjorn | RIT">
    <w15:presenceInfo w15:providerId="None" w15:userId="Stenger, Bjorn | Bjorn | R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strokecolor="silver">
      <v:stroke color="silver"/>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475"/>
    <w:rsid w:val="00000B2D"/>
    <w:rsid w:val="00000C33"/>
    <w:rsid w:val="0000385D"/>
    <w:rsid w:val="00003D60"/>
    <w:rsid w:val="000053B2"/>
    <w:rsid w:val="00030D9F"/>
    <w:rsid w:val="00036DD5"/>
    <w:rsid w:val="0004127E"/>
    <w:rsid w:val="0004163F"/>
    <w:rsid w:val="0004301F"/>
    <w:rsid w:val="00044CF8"/>
    <w:rsid w:val="00053873"/>
    <w:rsid w:val="00056CAD"/>
    <w:rsid w:val="000640A5"/>
    <w:rsid w:val="000739DB"/>
    <w:rsid w:val="00075EF6"/>
    <w:rsid w:val="00084235"/>
    <w:rsid w:val="00086F97"/>
    <w:rsid w:val="00091BB1"/>
    <w:rsid w:val="00097B75"/>
    <w:rsid w:val="000A3B6C"/>
    <w:rsid w:val="000A7505"/>
    <w:rsid w:val="000A775B"/>
    <w:rsid w:val="000A7A5D"/>
    <w:rsid w:val="000A7D63"/>
    <w:rsid w:val="000B7895"/>
    <w:rsid w:val="000C611A"/>
    <w:rsid w:val="000E44F0"/>
    <w:rsid w:val="00111DC7"/>
    <w:rsid w:val="00126D97"/>
    <w:rsid w:val="00133E18"/>
    <w:rsid w:val="001363A3"/>
    <w:rsid w:val="00137131"/>
    <w:rsid w:val="00141689"/>
    <w:rsid w:val="00142E31"/>
    <w:rsid w:val="001430B6"/>
    <w:rsid w:val="00151BD3"/>
    <w:rsid w:val="0016248C"/>
    <w:rsid w:val="0016324D"/>
    <w:rsid w:val="001642EC"/>
    <w:rsid w:val="00164EA8"/>
    <w:rsid w:val="001758CE"/>
    <w:rsid w:val="00185B89"/>
    <w:rsid w:val="0018667B"/>
    <w:rsid w:val="001A566D"/>
    <w:rsid w:val="001B059F"/>
    <w:rsid w:val="001D256D"/>
    <w:rsid w:val="001E3A5F"/>
    <w:rsid w:val="001F2353"/>
    <w:rsid w:val="001F4C86"/>
    <w:rsid w:val="00226FE2"/>
    <w:rsid w:val="00232144"/>
    <w:rsid w:val="00246A29"/>
    <w:rsid w:val="0025267A"/>
    <w:rsid w:val="00254548"/>
    <w:rsid w:val="0026722E"/>
    <w:rsid w:val="0027246B"/>
    <w:rsid w:val="00274767"/>
    <w:rsid w:val="002778E7"/>
    <w:rsid w:val="00277CEE"/>
    <w:rsid w:val="002859AE"/>
    <w:rsid w:val="0029281A"/>
    <w:rsid w:val="002A5C47"/>
    <w:rsid w:val="002C6972"/>
    <w:rsid w:val="002C7F2B"/>
    <w:rsid w:val="002D3213"/>
    <w:rsid w:val="002D3475"/>
    <w:rsid w:val="002D6933"/>
    <w:rsid w:val="002F17F0"/>
    <w:rsid w:val="003307E3"/>
    <w:rsid w:val="003340B1"/>
    <w:rsid w:val="00336D73"/>
    <w:rsid w:val="003420FC"/>
    <w:rsid w:val="00343323"/>
    <w:rsid w:val="00345480"/>
    <w:rsid w:val="003631D7"/>
    <w:rsid w:val="0036463B"/>
    <w:rsid w:val="0036496A"/>
    <w:rsid w:val="00367B22"/>
    <w:rsid w:val="00387DB2"/>
    <w:rsid w:val="003937EA"/>
    <w:rsid w:val="00394A53"/>
    <w:rsid w:val="003956F0"/>
    <w:rsid w:val="00397C0B"/>
    <w:rsid w:val="003A2DC2"/>
    <w:rsid w:val="003A41B6"/>
    <w:rsid w:val="003A5C16"/>
    <w:rsid w:val="003B7B70"/>
    <w:rsid w:val="003C4FC5"/>
    <w:rsid w:val="003F140B"/>
    <w:rsid w:val="003F2426"/>
    <w:rsid w:val="003F26FC"/>
    <w:rsid w:val="003F6A99"/>
    <w:rsid w:val="003F6F04"/>
    <w:rsid w:val="003F70CB"/>
    <w:rsid w:val="00410F8B"/>
    <w:rsid w:val="00420F90"/>
    <w:rsid w:val="00432882"/>
    <w:rsid w:val="004358C5"/>
    <w:rsid w:val="00442C3A"/>
    <w:rsid w:val="0044349C"/>
    <w:rsid w:val="004514A2"/>
    <w:rsid w:val="0045578C"/>
    <w:rsid w:val="00476BF9"/>
    <w:rsid w:val="00495729"/>
    <w:rsid w:val="00496217"/>
    <w:rsid w:val="004C01C1"/>
    <w:rsid w:val="004C23EA"/>
    <w:rsid w:val="004C3524"/>
    <w:rsid w:val="004C3E83"/>
    <w:rsid w:val="004E245B"/>
    <w:rsid w:val="004F300E"/>
    <w:rsid w:val="004F4330"/>
    <w:rsid w:val="005046E9"/>
    <w:rsid w:val="005079B4"/>
    <w:rsid w:val="005125D2"/>
    <w:rsid w:val="005173F6"/>
    <w:rsid w:val="00525CE1"/>
    <w:rsid w:val="0053243B"/>
    <w:rsid w:val="00535AFB"/>
    <w:rsid w:val="00554D78"/>
    <w:rsid w:val="00556537"/>
    <w:rsid w:val="00557F28"/>
    <w:rsid w:val="00560DC7"/>
    <w:rsid w:val="0057033C"/>
    <w:rsid w:val="00573734"/>
    <w:rsid w:val="0058082C"/>
    <w:rsid w:val="00580CC6"/>
    <w:rsid w:val="005962F2"/>
    <w:rsid w:val="005A1997"/>
    <w:rsid w:val="005A7FB5"/>
    <w:rsid w:val="005B7BCB"/>
    <w:rsid w:val="005D0D30"/>
    <w:rsid w:val="005D1E2D"/>
    <w:rsid w:val="005E015E"/>
    <w:rsid w:val="005E280D"/>
    <w:rsid w:val="005E298E"/>
    <w:rsid w:val="005E3190"/>
    <w:rsid w:val="00600B04"/>
    <w:rsid w:val="006034E6"/>
    <w:rsid w:val="00622949"/>
    <w:rsid w:val="00624F3B"/>
    <w:rsid w:val="00625B4E"/>
    <w:rsid w:val="0062648C"/>
    <w:rsid w:val="0063366F"/>
    <w:rsid w:val="00633D06"/>
    <w:rsid w:val="0063725D"/>
    <w:rsid w:val="00642C27"/>
    <w:rsid w:val="006650F4"/>
    <w:rsid w:val="006666AA"/>
    <w:rsid w:val="00670663"/>
    <w:rsid w:val="00673FF2"/>
    <w:rsid w:val="006751CD"/>
    <w:rsid w:val="00676D96"/>
    <w:rsid w:val="00680721"/>
    <w:rsid w:val="00681FE5"/>
    <w:rsid w:val="00683192"/>
    <w:rsid w:val="0068510C"/>
    <w:rsid w:val="00687B57"/>
    <w:rsid w:val="00692A7F"/>
    <w:rsid w:val="006A36E4"/>
    <w:rsid w:val="006B0087"/>
    <w:rsid w:val="006B0602"/>
    <w:rsid w:val="006B09FE"/>
    <w:rsid w:val="006C2A3F"/>
    <w:rsid w:val="006E07F5"/>
    <w:rsid w:val="006E48B1"/>
    <w:rsid w:val="006E7459"/>
    <w:rsid w:val="006F4113"/>
    <w:rsid w:val="006F500A"/>
    <w:rsid w:val="007111C3"/>
    <w:rsid w:val="007214D2"/>
    <w:rsid w:val="00741A63"/>
    <w:rsid w:val="00755196"/>
    <w:rsid w:val="007554D5"/>
    <w:rsid w:val="00757007"/>
    <w:rsid w:val="00762CC1"/>
    <w:rsid w:val="00781BDB"/>
    <w:rsid w:val="00782DE0"/>
    <w:rsid w:val="00795885"/>
    <w:rsid w:val="007A1070"/>
    <w:rsid w:val="007A7031"/>
    <w:rsid w:val="007B46BD"/>
    <w:rsid w:val="007C5BC1"/>
    <w:rsid w:val="007D78E2"/>
    <w:rsid w:val="007E1C8E"/>
    <w:rsid w:val="007E3920"/>
    <w:rsid w:val="007E534E"/>
    <w:rsid w:val="007E5382"/>
    <w:rsid w:val="008012EE"/>
    <w:rsid w:val="00807763"/>
    <w:rsid w:val="00810017"/>
    <w:rsid w:val="008265B9"/>
    <w:rsid w:val="00832F97"/>
    <w:rsid w:val="008452D9"/>
    <w:rsid w:val="00851B4C"/>
    <w:rsid w:val="00851BE4"/>
    <w:rsid w:val="00856796"/>
    <w:rsid w:val="0086128E"/>
    <w:rsid w:val="00863AA3"/>
    <w:rsid w:val="00864031"/>
    <w:rsid w:val="008677B2"/>
    <w:rsid w:val="00871C60"/>
    <w:rsid w:val="00875BA7"/>
    <w:rsid w:val="00880A81"/>
    <w:rsid w:val="00891738"/>
    <w:rsid w:val="008954B4"/>
    <w:rsid w:val="008A1034"/>
    <w:rsid w:val="008A2532"/>
    <w:rsid w:val="008A48DE"/>
    <w:rsid w:val="008B4D76"/>
    <w:rsid w:val="008B54A5"/>
    <w:rsid w:val="008C1FCE"/>
    <w:rsid w:val="008D0302"/>
    <w:rsid w:val="008D2766"/>
    <w:rsid w:val="008E1488"/>
    <w:rsid w:val="008F6C80"/>
    <w:rsid w:val="00901CE0"/>
    <w:rsid w:val="00903CF1"/>
    <w:rsid w:val="00905DDD"/>
    <w:rsid w:val="00911AC4"/>
    <w:rsid w:val="009254A1"/>
    <w:rsid w:val="009302A7"/>
    <w:rsid w:val="0093220C"/>
    <w:rsid w:val="00934F3E"/>
    <w:rsid w:val="0093716E"/>
    <w:rsid w:val="00952265"/>
    <w:rsid w:val="00952ABB"/>
    <w:rsid w:val="00953D1E"/>
    <w:rsid w:val="00965864"/>
    <w:rsid w:val="00967995"/>
    <w:rsid w:val="0097253B"/>
    <w:rsid w:val="00982276"/>
    <w:rsid w:val="00994FFB"/>
    <w:rsid w:val="0099591D"/>
    <w:rsid w:val="009A6E44"/>
    <w:rsid w:val="009B69FA"/>
    <w:rsid w:val="009C2064"/>
    <w:rsid w:val="009D4116"/>
    <w:rsid w:val="009D724B"/>
    <w:rsid w:val="009E154A"/>
    <w:rsid w:val="009E36CA"/>
    <w:rsid w:val="009E3882"/>
    <w:rsid w:val="009E6785"/>
    <w:rsid w:val="009E6F20"/>
    <w:rsid w:val="009F0AAF"/>
    <w:rsid w:val="009F6742"/>
    <w:rsid w:val="00A0105B"/>
    <w:rsid w:val="00A15F82"/>
    <w:rsid w:val="00A16205"/>
    <w:rsid w:val="00A17F7F"/>
    <w:rsid w:val="00A40C37"/>
    <w:rsid w:val="00A54B14"/>
    <w:rsid w:val="00A65CB3"/>
    <w:rsid w:val="00A722B0"/>
    <w:rsid w:val="00A90A14"/>
    <w:rsid w:val="00AA3599"/>
    <w:rsid w:val="00AA3CFF"/>
    <w:rsid w:val="00AA4DD5"/>
    <w:rsid w:val="00AB554E"/>
    <w:rsid w:val="00AD684C"/>
    <w:rsid w:val="00AE622C"/>
    <w:rsid w:val="00AF592C"/>
    <w:rsid w:val="00AF6CF2"/>
    <w:rsid w:val="00B150BD"/>
    <w:rsid w:val="00B26D17"/>
    <w:rsid w:val="00B308F5"/>
    <w:rsid w:val="00B31366"/>
    <w:rsid w:val="00B42A60"/>
    <w:rsid w:val="00B50730"/>
    <w:rsid w:val="00B5099C"/>
    <w:rsid w:val="00B552CA"/>
    <w:rsid w:val="00B5743B"/>
    <w:rsid w:val="00B60FA3"/>
    <w:rsid w:val="00B62907"/>
    <w:rsid w:val="00B63839"/>
    <w:rsid w:val="00B81E43"/>
    <w:rsid w:val="00B83EE0"/>
    <w:rsid w:val="00B84ED4"/>
    <w:rsid w:val="00B8505A"/>
    <w:rsid w:val="00B868C6"/>
    <w:rsid w:val="00B875E7"/>
    <w:rsid w:val="00B9343A"/>
    <w:rsid w:val="00B96F10"/>
    <w:rsid w:val="00BA59FA"/>
    <w:rsid w:val="00BA62CE"/>
    <w:rsid w:val="00BC28CA"/>
    <w:rsid w:val="00BC4191"/>
    <w:rsid w:val="00BE0F28"/>
    <w:rsid w:val="00BE35B6"/>
    <w:rsid w:val="00BF4B44"/>
    <w:rsid w:val="00C01F8B"/>
    <w:rsid w:val="00C12320"/>
    <w:rsid w:val="00C14528"/>
    <w:rsid w:val="00C16083"/>
    <w:rsid w:val="00C20C7E"/>
    <w:rsid w:val="00C4256E"/>
    <w:rsid w:val="00C50450"/>
    <w:rsid w:val="00C51476"/>
    <w:rsid w:val="00C528B1"/>
    <w:rsid w:val="00C543CD"/>
    <w:rsid w:val="00C550D2"/>
    <w:rsid w:val="00C56C2B"/>
    <w:rsid w:val="00C82167"/>
    <w:rsid w:val="00C8534E"/>
    <w:rsid w:val="00C94BB1"/>
    <w:rsid w:val="00C97FC0"/>
    <w:rsid w:val="00CA07DF"/>
    <w:rsid w:val="00CA316B"/>
    <w:rsid w:val="00CA7105"/>
    <w:rsid w:val="00CB3830"/>
    <w:rsid w:val="00CC3A7F"/>
    <w:rsid w:val="00CC6871"/>
    <w:rsid w:val="00CD1FBF"/>
    <w:rsid w:val="00CD2F7E"/>
    <w:rsid w:val="00CD41D3"/>
    <w:rsid w:val="00CD4AC8"/>
    <w:rsid w:val="00CD4EAC"/>
    <w:rsid w:val="00CF1BF6"/>
    <w:rsid w:val="00D01DA5"/>
    <w:rsid w:val="00D20ADE"/>
    <w:rsid w:val="00D27BD2"/>
    <w:rsid w:val="00D32D5D"/>
    <w:rsid w:val="00D33BE8"/>
    <w:rsid w:val="00D35F09"/>
    <w:rsid w:val="00D47BD0"/>
    <w:rsid w:val="00D512EA"/>
    <w:rsid w:val="00D60120"/>
    <w:rsid w:val="00D634A0"/>
    <w:rsid w:val="00D72D82"/>
    <w:rsid w:val="00D82222"/>
    <w:rsid w:val="00D84B43"/>
    <w:rsid w:val="00D85BC9"/>
    <w:rsid w:val="00D90F8C"/>
    <w:rsid w:val="00D95184"/>
    <w:rsid w:val="00DB1290"/>
    <w:rsid w:val="00DB3C75"/>
    <w:rsid w:val="00DC0C98"/>
    <w:rsid w:val="00DD1A97"/>
    <w:rsid w:val="00DD4758"/>
    <w:rsid w:val="00DE0FE1"/>
    <w:rsid w:val="00DF087A"/>
    <w:rsid w:val="00DF4825"/>
    <w:rsid w:val="00E13328"/>
    <w:rsid w:val="00E25BA8"/>
    <w:rsid w:val="00E25D09"/>
    <w:rsid w:val="00E4161F"/>
    <w:rsid w:val="00E524DE"/>
    <w:rsid w:val="00E53F57"/>
    <w:rsid w:val="00E66009"/>
    <w:rsid w:val="00E846C6"/>
    <w:rsid w:val="00E8591D"/>
    <w:rsid w:val="00E85E63"/>
    <w:rsid w:val="00E926CD"/>
    <w:rsid w:val="00EB0060"/>
    <w:rsid w:val="00EC74FB"/>
    <w:rsid w:val="00ED1033"/>
    <w:rsid w:val="00ED4E7E"/>
    <w:rsid w:val="00ED5BA9"/>
    <w:rsid w:val="00EE308B"/>
    <w:rsid w:val="00EE37CE"/>
    <w:rsid w:val="00EE7AC0"/>
    <w:rsid w:val="00F3329F"/>
    <w:rsid w:val="00F41E31"/>
    <w:rsid w:val="00F44ABA"/>
    <w:rsid w:val="00F47426"/>
    <w:rsid w:val="00F52D7E"/>
    <w:rsid w:val="00F56881"/>
    <w:rsid w:val="00F70E2A"/>
    <w:rsid w:val="00F750B1"/>
    <w:rsid w:val="00F7512A"/>
    <w:rsid w:val="00F85998"/>
    <w:rsid w:val="00F85F42"/>
    <w:rsid w:val="00F87135"/>
    <w:rsid w:val="00FB2A9E"/>
    <w:rsid w:val="00FD0DFA"/>
    <w:rsid w:val="00FD5B73"/>
    <w:rsid w:val="00FD72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silver">
      <v:stroke color="silver"/>
    </o:shapedefaults>
    <o:shapelayout v:ext="edit">
      <o:idmap v:ext="edit" data="1"/>
    </o:shapelayout>
  </w:shapeDefaults>
  <w:doNotEmbedSmartTags/>
  <w:decimalSymbol w:val="."/>
  <w:listSeparator w:val=","/>
  <w14:docId w14:val="6EB1177A"/>
  <w15:docId w15:val="{31CFA442-1231-4F24-B31A-269B9BDE2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qFormat="1"/>
    <w:lsdException w:name="Colorful Grid" w:uiPriority="64" w:qFormat="1"/>
    <w:lsdException w:name="Light Shading Accent 1" w:uiPriority="65"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qFormat="1"/>
    <w:lsdException w:name="Medium List 2 Accent 6" w:uiPriority="71" w:qFormat="1"/>
    <w:lsdException w:name="Medium Grid 1 Accent 6" w:uiPriority="72" w:qFormat="1"/>
    <w:lsdException w:name="Medium Grid 2 Accent 6" w:uiPriority="73" w:qFormat="1"/>
    <w:lsdException w:name="Medium Grid 3 Accent 6" w:uiPriority="60" w:qFormat="1"/>
    <w:lsdException w:name="Dark List Accent 6" w:uiPriority="61"/>
    <w:lsdException w:name="Colorful Shading Accent 6" w:uiPriority="62"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rsid w:val="00824390"/>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rsid w:val="001F4C86"/>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824390"/>
    <w:pPr>
      <w:spacing w:before="120" w:after="120" w:line="200" w:lineRule="exact"/>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basedOn w:val="TableNormal"/>
    <w:uiPriority w:val="59"/>
    <w:rsid w:val="001632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list">
    <w:name w:val="Numbered list"/>
    <w:basedOn w:val="bulletlist"/>
    <w:rsid w:val="00824390"/>
    <w:pPr>
      <w:numPr>
        <w:numId w:val="23"/>
      </w:numPr>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rsid w:val="008A1034"/>
    <w:rPr>
      <w:rFonts w:ascii="Verdana" w:hAnsi="Verdana"/>
      <w:b/>
      <w:kern w:val="14"/>
      <w:sz w:val="19"/>
    </w:rPr>
  </w:style>
  <w:style w:type="paragraph" w:customStyle="1" w:styleId="Table-SIGCHI">
    <w:name w:val="Table - SIGCHI"/>
    <w:basedOn w:val="Normal"/>
    <w:autoRedefine/>
    <w:qFormat/>
    <w:rsid w:val="00AA4DD5"/>
    <w:pPr>
      <w:spacing w:after="60" w:line="0" w:lineRule="atLeast"/>
      <w:jc w:val="center"/>
    </w:pPr>
  </w:style>
  <w:style w:type="paragraph" w:customStyle="1" w:styleId="Copyright">
    <w:name w:val="Copyright"/>
    <w:basedOn w:val="Normal"/>
    <w:rsid w:val="00982276"/>
    <w:pPr>
      <w:framePr w:w="4680" w:h="1977" w:hRule="exact" w:hSpace="187" w:wrap="auto" w:vAnchor="page" w:hAnchor="page" w:x="1155" w:y="12605" w:anchorLock="1"/>
      <w:spacing w:after="0" w:line="240" w:lineRule="auto"/>
      <w:jc w:val="both"/>
    </w:pPr>
    <w:rPr>
      <w:rFonts w:ascii="Times New Roman" w:hAnsi="Times New Roman"/>
      <w:kern w:val="0"/>
      <w:sz w:val="16"/>
    </w:rPr>
  </w:style>
  <w:style w:type="paragraph" w:styleId="Title">
    <w:name w:val="Title"/>
    <w:basedOn w:val="CoverTitle"/>
    <w:next w:val="Normal"/>
    <w:link w:val="TitleChar"/>
    <w:uiPriority w:val="10"/>
    <w:qFormat/>
    <w:rsid w:val="00ED4E7E"/>
    <w:pPr>
      <w:ind w:left="2070"/>
    </w:pPr>
  </w:style>
  <w:style w:type="character" w:customStyle="1" w:styleId="TitleChar">
    <w:name w:val="Title Char"/>
    <w:basedOn w:val="DefaultParagraphFont"/>
    <w:link w:val="Title"/>
    <w:uiPriority w:val="10"/>
    <w:rsid w:val="00ED4E7E"/>
    <w:rPr>
      <w:rFonts w:ascii="Helvetica" w:eastAsia="Times" w:hAnsi="Helvetica"/>
      <w:b/>
      <w:spacing w:val="-20"/>
      <w:sz w:val="48"/>
      <w:lang w:eastAsia="zh-CN"/>
    </w:rPr>
  </w:style>
  <w:style w:type="paragraph" w:styleId="ListParagraph">
    <w:name w:val="List Paragraph"/>
    <w:basedOn w:val="Normal"/>
    <w:uiPriority w:val="72"/>
    <w:qFormat/>
    <w:rsid w:val="00B83EE0"/>
    <w:pPr>
      <w:ind w:left="720"/>
      <w:contextualSpacing/>
    </w:pPr>
  </w:style>
  <w:style w:type="character" w:customStyle="1" w:styleId="apple-converted-space">
    <w:name w:val="apple-converted-space"/>
    <w:basedOn w:val="DefaultParagraphFont"/>
    <w:rsid w:val="009E6F20"/>
  </w:style>
  <w:style w:type="character" w:customStyle="1" w:styleId="lrzxr">
    <w:name w:val="lrzxr"/>
    <w:basedOn w:val="DefaultParagraphFont"/>
    <w:rsid w:val="009F0AAF"/>
  </w:style>
  <w:style w:type="paragraph" w:styleId="NormalWeb">
    <w:name w:val="Normal (Web)"/>
    <w:basedOn w:val="Normal"/>
    <w:uiPriority w:val="99"/>
    <w:unhideWhenUsed/>
    <w:rsid w:val="0026722E"/>
    <w:pPr>
      <w:spacing w:before="100" w:beforeAutospacing="1" w:after="100" w:afterAutospacing="1" w:line="240" w:lineRule="auto"/>
    </w:pPr>
    <w:rPr>
      <w:rFonts w:ascii="Times New Roman" w:eastAsia="Times New Roman" w:hAnsi="Times New Roman"/>
      <w:kern w:val="0"/>
      <w:sz w:val="24"/>
      <w:szCs w:val="24"/>
      <w:lang w:eastAsia="zh-CN"/>
    </w:rPr>
  </w:style>
  <w:style w:type="paragraph" w:styleId="NoSpacing">
    <w:name w:val="No Spacing"/>
    <w:uiPriority w:val="99"/>
    <w:qFormat/>
    <w:rsid w:val="005D1E2D"/>
    <w:rPr>
      <w:rFonts w:ascii="Verdana" w:hAnsi="Verdana"/>
      <w:kern w:val="18"/>
      <w:sz w:val="17"/>
    </w:rPr>
  </w:style>
  <w:style w:type="character" w:styleId="UnresolvedMention">
    <w:name w:val="Unresolved Mention"/>
    <w:basedOn w:val="DefaultParagraphFont"/>
    <w:uiPriority w:val="99"/>
    <w:semiHidden/>
    <w:unhideWhenUsed/>
    <w:rsid w:val="005D1E2D"/>
    <w:rPr>
      <w:color w:val="605E5C"/>
      <w:shd w:val="clear" w:color="auto" w:fill="E1DFDD"/>
    </w:rPr>
  </w:style>
  <w:style w:type="paragraph" w:styleId="Revision">
    <w:name w:val="Revision"/>
    <w:hidden/>
    <w:uiPriority w:val="71"/>
    <w:rsid w:val="005079B4"/>
    <w:rPr>
      <w:rFonts w:ascii="Verdana" w:hAnsi="Verdana"/>
      <w:kern w:val="18"/>
      <w:sz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0104">
      <w:bodyDiv w:val="1"/>
      <w:marLeft w:val="0"/>
      <w:marRight w:val="0"/>
      <w:marTop w:val="0"/>
      <w:marBottom w:val="0"/>
      <w:divBdr>
        <w:top w:val="none" w:sz="0" w:space="0" w:color="auto"/>
        <w:left w:val="none" w:sz="0" w:space="0" w:color="auto"/>
        <w:bottom w:val="none" w:sz="0" w:space="0" w:color="auto"/>
        <w:right w:val="none" w:sz="0" w:space="0" w:color="auto"/>
      </w:divBdr>
    </w:div>
    <w:div w:id="40401043">
      <w:bodyDiv w:val="1"/>
      <w:marLeft w:val="0"/>
      <w:marRight w:val="0"/>
      <w:marTop w:val="0"/>
      <w:marBottom w:val="0"/>
      <w:divBdr>
        <w:top w:val="none" w:sz="0" w:space="0" w:color="auto"/>
        <w:left w:val="none" w:sz="0" w:space="0" w:color="auto"/>
        <w:bottom w:val="none" w:sz="0" w:space="0" w:color="auto"/>
        <w:right w:val="none" w:sz="0" w:space="0" w:color="auto"/>
      </w:divBdr>
    </w:div>
    <w:div w:id="187914731">
      <w:bodyDiv w:val="1"/>
      <w:marLeft w:val="0"/>
      <w:marRight w:val="0"/>
      <w:marTop w:val="0"/>
      <w:marBottom w:val="0"/>
      <w:divBdr>
        <w:top w:val="none" w:sz="0" w:space="0" w:color="auto"/>
        <w:left w:val="none" w:sz="0" w:space="0" w:color="auto"/>
        <w:bottom w:val="none" w:sz="0" w:space="0" w:color="auto"/>
        <w:right w:val="none" w:sz="0" w:space="0" w:color="auto"/>
      </w:divBdr>
    </w:div>
    <w:div w:id="234514605">
      <w:bodyDiv w:val="1"/>
      <w:marLeft w:val="0"/>
      <w:marRight w:val="0"/>
      <w:marTop w:val="0"/>
      <w:marBottom w:val="0"/>
      <w:divBdr>
        <w:top w:val="none" w:sz="0" w:space="0" w:color="auto"/>
        <w:left w:val="none" w:sz="0" w:space="0" w:color="auto"/>
        <w:bottom w:val="none" w:sz="0" w:space="0" w:color="auto"/>
        <w:right w:val="none" w:sz="0" w:space="0" w:color="auto"/>
      </w:divBdr>
    </w:div>
    <w:div w:id="358314847">
      <w:bodyDiv w:val="1"/>
      <w:marLeft w:val="0"/>
      <w:marRight w:val="0"/>
      <w:marTop w:val="0"/>
      <w:marBottom w:val="0"/>
      <w:divBdr>
        <w:top w:val="none" w:sz="0" w:space="0" w:color="auto"/>
        <w:left w:val="none" w:sz="0" w:space="0" w:color="auto"/>
        <w:bottom w:val="none" w:sz="0" w:space="0" w:color="auto"/>
        <w:right w:val="none" w:sz="0" w:space="0" w:color="auto"/>
      </w:divBdr>
    </w:div>
    <w:div w:id="384375839">
      <w:bodyDiv w:val="1"/>
      <w:marLeft w:val="0"/>
      <w:marRight w:val="0"/>
      <w:marTop w:val="0"/>
      <w:marBottom w:val="0"/>
      <w:divBdr>
        <w:top w:val="none" w:sz="0" w:space="0" w:color="auto"/>
        <w:left w:val="none" w:sz="0" w:space="0" w:color="auto"/>
        <w:bottom w:val="none" w:sz="0" w:space="0" w:color="auto"/>
        <w:right w:val="none" w:sz="0" w:space="0" w:color="auto"/>
      </w:divBdr>
    </w:div>
    <w:div w:id="398213520">
      <w:bodyDiv w:val="1"/>
      <w:marLeft w:val="0"/>
      <w:marRight w:val="0"/>
      <w:marTop w:val="0"/>
      <w:marBottom w:val="0"/>
      <w:divBdr>
        <w:top w:val="none" w:sz="0" w:space="0" w:color="auto"/>
        <w:left w:val="none" w:sz="0" w:space="0" w:color="auto"/>
        <w:bottom w:val="none" w:sz="0" w:space="0" w:color="auto"/>
        <w:right w:val="none" w:sz="0" w:space="0" w:color="auto"/>
      </w:divBdr>
    </w:div>
    <w:div w:id="400250519">
      <w:bodyDiv w:val="1"/>
      <w:marLeft w:val="0"/>
      <w:marRight w:val="0"/>
      <w:marTop w:val="0"/>
      <w:marBottom w:val="0"/>
      <w:divBdr>
        <w:top w:val="none" w:sz="0" w:space="0" w:color="auto"/>
        <w:left w:val="none" w:sz="0" w:space="0" w:color="auto"/>
        <w:bottom w:val="none" w:sz="0" w:space="0" w:color="auto"/>
        <w:right w:val="none" w:sz="0" w:space="0" w:color="auto"/>
      </w:divBdr>
    </w:div>
    <w:div w:id="670183966">
      <w:bodyDiv w:val="1"/>
      <w:marLeft w:val="0"/>
      <w:marRight w:val="0"/>
      <w:marTop w:val="0"/>
      <w:marBottom w:val="0"/>
      <w:divBdr>
        <w:top w:val="none" w:sz="0" w:space="0" w:color="auto"/>
        <w:left w:val="none" w:sz="0" w:space="0" w:color="auto"/>
        <w:bottom w:val="none" w:sz="0" w:space="0" w:color="auto"/>
        <w:right w:val="none" w:sz="0" w:space="0" w:color="auto"/>
      </w:divBdr>
    </w:div>
    <w:div w:id="691958733">
      <w:bodyDiv w:val="1"/>
      <w:marLeft w:val="0"/>
      <w:marRight w:val="0"/>
      <w:marTop w:val="0"/>
      <w:marBottom w:val="0"/>
      <w:divBdr>
        <w:top w:val="none" w:sz="0" w:space="0" w:color="auto"/>
        <w:left w:val="none" w:sz="0" w:space="0" w:color="auto"/>
        <w:bottom w:val="none" w:sz="0" w:space="0" w:color="auto"/>
        <w:right w:val="none" w:sz="0" w:space="0" w:color="auto"/>
      </w:divBdr>
    </w:div>
    <w:div w:id="694428990">
      <w:bodyDiv w:val="1"/>
      <w:marLeft w:val="0"/>
      <w:marRight w:val="0"/>
      <w:marTop w:val="0"/>
      <w:marBottom w:val="0"/>
      <w:divBdr>
        <w:top w:val="none" w:sz="0" w:space="0" w:color="auto"/>
        <w:left w:val="none" w:sz="0" w:space="0" w:color="auto"/>
        <w:bottom w:val="none" w:sz="0" w:space="0" w:color="auto"/>
        <w:right w:val="none" w:sz="0" w:space="0" w:color="auto"/>
      </w:divBdr>
    </w:div>
    <w:div w:id="714890193">
      <w:bodyDiv w:val="1"/>
      <w:marLeft w:val="0"/>
      <w:marRight w:val="0"/>
      <w:marTop w:val="0"/>
      <w:marBottom w:val="0"/>
      <w:divBdr>
        <w:top w:val="none" w:sz="0" w:space="0" w:color="auto"/>
        <w:left w:val="none" w:sz="0" w:space="0" w:color="auto"/>
        <w:bottom w:val="none" w:sz="0" w:space="0" w:color="auto"/>
        <w:right w:val="none" w:sz="0" w:space="0" w:color="auto"/>
      </w:divBdr>
    </w:div>
    <w:div w:id="716709417">
      <w:bodyDiv w:val="1"/>
      <w:marLeft w:val="0"/>
      <w:marRight w:val="0"/>
      <w:marTop w:val="0"/>
      <w:marBottom w:val="0"/>
      <w:divBdr>
        <w:top w:val="none" w:sz="0" w:space="0" w:color="auto"/>
        <w:left w:val="none" w:sz="0" w:space="0" w:color="auto"/>
        <w:bottom w:val="none" w:sz="0" w:space="0" w:color="auto"/>
        <w:right w:val="none" w:sz="0" w:space="0" w:color="auto"/>
      </w:divBdr>
    </w:div>
    <w:div w:id="812059229">
      <w:bodyDiv w:val="1"/>
      <w:marLeft w:val="0"/>
      <w:marRight w:val="0"/>
      <w:marTop w:val="0"/>
      <w:marBottom w:val="0"/>
      <w:divBdr>
        <w:top w:val="none" w:sz="0" w:space="0" w:color="auto"/>
        <w:left w:val="none" w:sz="0" w:space="0" w:color="auto"/>
        <w:bottom w:val="none" w:sz="0" w:space="0" w:color="auto"/>
        <w:right w:val="none" w:sz="0" w:space="0" w:color="auto"/>
      </w:divBdr>
    </w:div>
    <w:div w:id="818694305">
      <w:bodyDiv w:val="1"/>
      <w:marLeft w:val="0"/>
      <w:marRight w:val="0"/>
      <w:marTop w:val="0"/>
      <w:marBottom w:val="0"/>
      <w:divBdr>
        <w:top w:val="none" w:sz="0" w:space="0" w:color="auto"/>
        <w:left w:val="none" w:sz="0" w:space="0" w:color="auto"/>
        <w:bottom w:val="none" w:sz="0" w:space="0" w:color="auto"/>
        <w:right w:val="none" w:sz="0" w:space="0" w:color="auto"/>
      </w:divBdr>
    </w:div>
    <w:div w:id="860709019">
      <w:bodyDiv w:val="1"/>
      <w:marLeft w:val="0"/>
      <w:marRight w:val="0"/>
      <w:marTop w:val="0"/>
      <w:marBottom w:val="0"/>
      <w:divBdr>
        <w:top w:val="none" w:sz="0" w:space="0" w:color="auto"/>
        <w:left w:val="none" w:sz="0" w:space="0" w:color="auto"/>
        <w:bottom w:val="none" w:sz="0" w:space="0" w:color="auto"/>
        <w:right w:val="none" w:sz="0" w:space="0" w:color="auto"/>
      </w:divBdr>
    </w:div>
    <w:div w:id="1021323619">
      <w:bodyDiv w:val="1"/>
      <w:marLeft w:val="0"/>
      <w:marRight w:val="0"/>
      <w:marTop w:val="0"/>
      <w:marBottom w:val="0"/>
      <w:divBdr>
        <w:top w:val="none" w:sz="0" w:space="0" w:color="auto"/>
        <w:left w:val="none" w:sz="0" w:space="0" w:color="auto"/>
        <w:bottom w:val="none" w:sz="0" w:space="0" w:color="auto"/>
        <w:right w:val="none" w:sz="0" w:space="0" w:color="auto"/>
      </w:divBdr>
    </w:div>
    <w:div w:id="1028022559">
      <w:bodyDiv w:val="1"/>
      <w:marLeft w:val="0"/>
      <w:marRight w:val="0"/>
      <w:marTop w:val="0"/>
      <w:marBottom w:val="0"/>
      <w:divBdr>
        <w:top w:val="none" w:sz="0" w:space="0" w:color="auto"/>
        <w:left w:val="none" w:sz="0" w:space="0" w:color="auto"/>
        <w:bottom w:val="none" w:sz="0" w:space="0" w:color="auto"/>
        <w:right w:val="none" w:sz="0" w:space="0" w:color="auto"/>
      </w:divBdr>
    </w:div>
    <w:div w:id="1096631423">
      <w:bodyDiv w:val="1"/>
      <w:marLeft w:val="0"/>
      <w:marRight w:val="0"/>
      <w:marTop w:val="0"/>
      <w:marBottom w:val="0"/>
      <w:divBdr>
        <w:top w:val="none" w:sz="0" w:space="0" w:color="auto"/>
        <w:left w:val="none" w:sz="0" w:space="0" w:color="auto"/>
        <w:bottom w:val="none" w:sz="0" w:space="0" w:color="auto"/>
        <w:right w:val="none" w:sz="0" w:space="0" w:color="auto"/>
      </w:divBdr>
    </w:div>
    <w:div w:id="1148474126">
      <w:bodyDiv w:val="1"/>
      <w:marLeft w:val="0"/>
      <w:marRight w:val="0"/>
      <w:marTop w:val="0"/>
      <w:marBottom w:val="0"/>
      <w:divBdr>
        <w:top w:val="none" w:sz="0" w:space="0" w:color="auto"/>
        <w:left w:val="none" w:sz="0" w:space="0" w:color="auto"/>
        <w:bottom w:val="none" w:sz="0" w:space="0" w:color="auto"/>
        <w:right w:val="none" w:sz="0" w:space="0" w:color="auto"/>
      </w:divBdr>
    </w:div>
    <w:div w:id="1182470613">
      <w:bodyDiv w:val="1"/>
      <w:marLeft w:val="0"/>
      <w:marRight w:val="0"/>
      <w:marTop w:val="0"/>
      <w:marBottom w:val="0"/>
      <w:divBdr>
        <w:top w:val="none" w:sz="0" w:space="0" w:color="auto"/>
        <w:left w:val="none" w:sz="0" w:space="0" w:color="auto"/>
        <w:bottom w:val="none" w:sz="0" w:space="0" w:color="auto"/>
        <w:right w:val="none" w:sz="0" w:space="0" w:color="auto"/>
      </w:divBdr>
    </w:div>
    <w:div w:id="1202548359">
      <w:bodyDiv w:val="1"/>
      <w:marLeft w:val="0"/>
      <w:marRight w:val="0"/>
      <w:marTop w:val="0"/>
      <w:marBottom w:val="0"/>
      <w:divBdr>
        <w:top w:val="none" w:sz="0" w:space="0" w:color="auto"/>
        <w:left w:val="none" w:sz="0" w:space="0" w:color="auto"/>
        <w:bottom w:val="none" w:sz="0" w:space="0" w:color="auto"/>
        <w:right w:val="none" w:sz="0" w:space="0" w:color="auto"/>
      </w:divBdr>
    </w:div>
    <w:div w:id="1261792883">
      <w:bodyDiv w:val="1"/>
      <w:marLeft w:val="0"/>
      <w:marRight w:val="0"/>
      <w:marTop w:val="0"/>
      <w:marBottom w:val="0"/>
      <w:divBdr>
        <w:top w:val="none" w:sz="0" w:space="0" w:color="auto"/>
        <w:left w:val="none" w:sz="0" w:space="0" w:color="auto"/>
        <w:bottom w:val="none" w:sz="0" w:space="0" w:color="auto"/>
        <w:right w:val="none" w:sz="0" w:space="0" w:color="auto"/>
      </w:divBdr>
    </w:div>
    <w:div w:id="1333681459">
      <w:bodyDiv w:val="1"/>
      <w:marLeft w:val="0"/>
      <w:marRight w:val="0"/>
      <w:marTop w:val="0"/>
      <w:marBottom w:val="0"/>
      <w:divBdr>
        <w:top w:val="none" w:sz="0" w:space="0" w:color="auto"/>
        <w:left w:val="none" w:sz="0" w:space="0" w:color="auto"/>
        <w:bottom w:val="none" w:sz="0" w:space="0" w:color="auto"/>
        <w:right w:val="none" w:sz="0" w:space="0" w:color="auto"/>
      </w:divBdr>
    </w:div>
    <w:div w:id="1358846453">
      <w:bodyDiv w:val="1"/>
      <w:marLeft w:val="0"/>
      <w:marRight w:val="0"/>
      <w:marTop w:val="0"/>
      <w:marBottom w:val="0"/>
      <w:divBdr>
        <w:top w:val="none" w:sz="0" w:space="0" w:color="auto"/>
        <w:left w:val="none" w:sz="0" w:space="0" w:color="auto"/>
        <w:bottom w:val="none" w:sz="0" w:space="0" w:color="auto"/>
        <w:right w:val="none" w:sz="0" w:space="0" w:color="auto"/>
      </w:divBdr>
    </w:div>
    <w:div w:id="1449933869">
      <w:bodyDiv w:val="1"/>
      <w:marLeft w:val="0"/>
      <w:marRight w:val="0"/>
      <w:marTop w:val="0"/>
      <w:marBottom w:val="0"/>
      <w:divBdr>
        <w:top w:val="none" w:sz="0" w:space="0" w:color="auto"/>
        <w:left w:val="none" w:sz="0" w:space="0" w:color="auto"/>
        <w:bottom w:val="none" w:sz="0" w:space="0" w:color="auto"/>
        <w:right w:val="none" w:sz="0" w:space="0" w:color="auto"/>
      </w:divBdr>
    </w:div>
    <w:div w:id="1496603366">
      <w:bodyDiv w:val="1"/>
      <w:marLeft w:val="0"/>
      <w:marRight w:val="0"/>
      <w:marTop w:val="0"/>
      <w:marBottom w:val="0"/>
      <w:divBdr>
        <w:top w:val="none" w:sz="0" w:space="0" w:color="auto"/>
        <w:left w:val="none" w:sz="0" w:space="0" w:color="auto"/>
        <w:bottom w:val="none" w:sz="0" w:space="0" w:color="auto"/>
        <w:right w:val="none" w:sz="0" w:space="0" w:color="auto"/>
      </w:divBdr>
    </w:div>
    <w:div w:id="1521579394">
      <w:bodyDiv w:val="1"/>
      <w:marLeft w:val="0"/>
      <w:marRight w:val="0"/>
      <w:marTop w:val="0"/>
      <w:marBottom w:val="0"/>
      <w:divBdr>
        <w:top w:val="none" w:sz="0" w:space="0" w:color="auto"/>
        <w:left w:val="none" w:sz="0" w:space="0" w:color="auto"/>
        <w:bottom w:val="none" w:sz="0" w:space="0" w:color="auto"/>
        <w:right w:val="none" w:sz="0" w:space="0" w:color="auto"/>
      </w:divBdr>
    </w:div>
    <w:div w:id="1572539173">
      <w:bodyDiv w:val="1"/>
      <w:marLeft w:val="0"/>
      <w:marRight w:val="0"/>
      <w:marTop w:val="0"/>
      <w:marBottom w:val="0"/>
      <w:divBdr>
        <w:top w:val="none" w:sz="0" w:space="0" w:color="auto"/>
        <w:left w:val="none" w:sz="0" w:space="0" w:color="auto"/>
        <w:bottom w:val="none" w:sz="0" w:space="0" w:color="auto"/>
        <w:right w:val="none" w:sz="0" w:space="0" w:color="auto"/>
      </w:divBdr>
    </w:div>
    <w:div w:id="1593855414">
      <w:bodyDiv w:val="1"/>
      <w:marLeft w:val="0"/>
      <w:marRight w:val="0"/>
      <w:marTop w:val="0"/>
      <w:marBottom w:val="0"/>
      <w:divBdr>
        <w:top w:val="none" w:sz="0" w:space="0" w:color="auto"/>
        <w:left w:val="none" w:sz="0" w:space="0" w:color="auto"/>
        <w:bottom w:val="none" w:sz="0" w:space="0" w:color="auto"/>
        <w:right w:val="none" w:sz="0" w:space="0" w:color="auto"/>
      </w:divBdr>
    </w:div>
    <w:div w:id="1662196368">
      <w:bodyDiv w:val="1"/>
      <w:marLeft w:val="0"/>
      <w:marRight w:val="0"/>
      <w:marTop w:val="0"/>
      <w:marBottom w:val="0"/>
      <w:divBdr>
        <w:top w:val="none" w:sz="0" w:space="0" w:color="auto"/>
        <w:left w:val="none" w:sz="0" w:space="0" w:color="auto"/>
        <w:bottom w:val="none" w:sz="0" w:space="0" w:color="auto"/>
        <w:right w:val="none" w:sz="0" w:space="0" w:color="auto"/>
      </w:divBdr>
    </w:div>
    <w:div w:id="1673532314">
      <w:bodyDiv w:val="1"/>
      <w:marLeft w:val="0"/>
      <w:marRight w:val="0"/>
      <w:marTop w:val="0"/>
      <w:marBottom w:val="0"/>
      <w:divBdr>
        <w:top w:val="none" w:sz="0" w:space="0" w:color="auto"/>
        <w:left w:val="none" w:sz="0" w:space="0" w:color="auto"/>
        <w:bottom w:val="none" w:sz="0" w:space="0" w:color="auto"/>
        <w:right w:val="none" w:sz="0" w:space="0" w:color="auto"/>
      </w:divBdr>
    </w:div>
    <w:div w:id="1763379627">
      <w:bodyDiv w:val="1"/>
      <w:marLeft w:val="0"/>
      <w:marRight w:val="0"/>
      <w:marTop w:val="0"/>
      <w:marBottom w:val="0"/>
      <w:divBdr>
        <w:top w:val="none" w:sz="0" w:space="0" w:color="auto"/>
        <w:left w:val="none" w:sz="0" w:space="0" w:color="auto"/>
        <w:bottom w:val="none" w:sz="0" w:space="0" w:color="auto"/>
        <w:right w:val="none" w:sz="0" w:space="0" w:color="auto"/>
      </w:divBdr>
    </w:div>
    <w:div w:id="1805349097">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779202">
      <w:bodyDiv w:val="1"/>
      <w:marLeft w:val="0"/>
      <w:marRight w:val="0"/>
      <w:marTop w:val="0"/>
      <w:marBottom w:val="0"/>
      <w:divBdr>
        <w:top w:val="none" w:sz="0" w:space="0" w:color="auto"/>
        <w:left w:val="none" w:sz="0" w:space="0" w:color="auto"/>
        <w:bottom w:val="none" w:sz="0" w:space="0" w:color="auto"/>
        <w:right w:val="none" w:sz="0" w:space="0" w:color="auto"/>
      </w:divBdr>
    </w:div>
    <w:div w:id="1870795376">
      <w:bodyDiv w:val="1"/>
      <w:marLeft w:val="0"/>
      <w:marRight w:val="0"/>
      <w:marTop w:val="0"/>
      <w:marBottom w:val="0"/>
      <w:divBdr>
        <w:top w:val="none" w:sz="0" w:space="0" w:color="auto"/>
        <w:left w:val="none" w:sz="0" w:space="0" w:color="auto"/>
        <w:bottom w:val="none" w:sz="0" w:space="0" w:color="auto"/>
        <w:right w:val="none" w:sz="0" w:space="0" w:color="auto"/>
      </w:divBdr>
    </w:div>
    <w:div w:id="2100440634">
      <w:bodyDiv w:val="1"/>
      <w:marLeft w:val="0"/>
      <w:marRight w:val="0"/>
      <w:marTop w:val="0"/>
      <w:marBottom w:val="0"/>
      <w:divBdr>
        <w:top w:val="none" w:sz="0" w:space="0" w:color="auto"/>
        <w:left w:val="none" w:sz="0" w:space="0" w:color="auto"/>
        <w:bottom w:val="none" w:sz="0" w:space="0" w:color="auto"/>
        <w:right w:val="none" w:sz="0" w:space="0" w:color="auto"/>
      </w:divBdr>
    </w:div>
    <w:div w:id="21427245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image" Target="media/image5.jpeg"/><Relationship Id="rId26" Type="http://schemas.openxmlformats.org/officeDocument/2006/relationships/hyperlink" Target="https://link.springer.com/chapter/10.1007/0-306-47373-9_8" TargetMode="External"/><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hyperlink" Target="https://infoscience.epfl.ch/record/19258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0.png"/><Relationship Id="rId29" Type="http://schemas.openxmlformats.org/officeDocument/2006/relationships/hyperlink" Target="https://ieeexplore.ieee.org/abstract/document/7404843"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buddytherobot.com/en/buddy-the-emotional-robot/" TargetMode="External"/><Relationship Id="rId32" Type="http://schemas.openxmlformats.org/officeDocument/2006/relationships/hyperlink" Target="https://mikes-robot-lab.myshopify.com/collections/frontpage/products/snow-business-solution-robot" TargetMode="External"/><Relationship Id="rId37" Type="http://schemas.openxmlformats.org/officeDocument/2006/relationships/hyperlink" Target="https://dl.acm.org/citation.cfm?id=2858217" TargetMode="Externa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s://www.sciencedirect.com/science/article/pii/S1071581903000181" TargetMode="External"/><Relationship Id="rId28" Type="http://schemas.openxmlformats.org/officeDocument/2006/relationships/hyperlink" Target="https://ieeexplore.ieee.org/abstract/document/7745163/" TargetMode="External"/><Relationship Id="rId36" Type="http://schemas.openxmlformats.org/officeDocument/2006/relationships/hyperlink" Target="https://robots4autism.com/milo/"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ieeexplore.ieee.org/abstract/document/610084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0.png"/><Relationship Id="rId22" Type="http://schemas.openxmlformats.org/officeDocument/2006/relationships/image" Target="media/image70.png"/><Relationship Id="rId27" Type="http://schemas.openxmlformats.org/officeDocument/2006/relationships/hyperlink" Target="https://www.hindawi.com/journals/abb/2009/708594/abs/" TargetMode="External"/><Relationship Id="rId30" Type="http://schemas.openxmlformats.org/officeDocument/2006/relationships/hyperlink" Target="https://ieeexplore.ieee.org/abstract/document/8341761" TargetMode="External"/><Relationship Id="rId35" Type="http://schemas.openxmlformats.org/officeDocument/2006/relationships/hyperlink" Target="https://www.willowgarage.com/sites/default/files/icraoss09-ROS.pdf"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40.png"/><Relationship Id="rId25" Type="http://schemas.openxmlformats.org/officeDocument/2006/relationships/hyperlink" Target="https://www.matec-conferences.org/articles/matecconf/abs/2018/20/matecconf_erzr2018_01001/matecconf_erzr2018_01001.html" TargetMode="External"/><Relationship Id="rId33" Type="http://schemas.openxmlformats.org/officeDocument/2006/relationships/hyperlink" Target="https://mikes-robot-lab.myshopify.com/collections/frontpage/products/alice-business-solution-robot-with-23-8-inch-screen" TargetMode="External"/><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FA42766-605F-B447-BBF1-46734955B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Pages>
  <Words>3353</Words>
  <Characters>19113</Characters>
  <Application>Microsoft Office Word</Application>
  <DocSecurity>0</DocSecurity>
  <Lines>159</Lines>
  <Paragraphs>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Background</vt:lpstr>
      <vt:lpstr>Background</vt:lpstr>
    </vt:vector>
  </TitlesOfParts>
  <Company>Autodesk, Inc.</Company>
  <LinksUpToDate>false</LinksUpToDate>
  <CharactersWithSpaces>22422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subject/>
  <dc:creator>Libby Hemphill</dc:creator>
  <cp:keywords/>
  <cp:lastModifiedBy>Stenger, Bjorn | Bjorn | RIT</cp:lastModifiedBy>
  <cp:revision>4</cp:revision>
  <cp:lastPrinted>2020-04-20T13:40:00Z</cp:lastPrinted>
  <dcterms:created xsi:type="dcterms:W3CDTF">2020-04-20T13:38:00Z</dcterms:created>
  <dcterms:modified xsi:type="dcterms:W3CDTF">2020-04-20T13:45:00Z</dcterms:modified>
</cp:coreProperties>
</file>